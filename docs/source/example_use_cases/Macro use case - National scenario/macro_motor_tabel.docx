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A3DC0" w14:textId="254EA3CC" w:rsidR="7D7CFDE7" w:rsidRPr="003A7E50" w:rsidRDefault="7D7CFDE7" w:rsidP="21363994">
      <w:pPr>
        <w:pStyle w:val="Title"/>
        <w:rPr>
          <w:lang w:val="en-GB"/>
        </w:rPr>
      </w:pPr>
      <w:r w:rsidRPr="46877103">
        <w:rPr>
          <w:lang w:val="en-GB"/>
        </w:rPr>
        <w:t>M</w:t>
      </w:r>
      <w:r w:rsidR="00307400" w:rsidRPr="46877103">
        <w:rPr>
          <w:lang w:val="en-GB"/>
        </w:rPr>
        <w:t>acro</w:t>
      </w:r>
      <w:r w:rsidRPr="46877103">
        <w:rPr>
          <w:lang w:val="en-GB"/>
        </w:rPr>
        <w:t xml:space="preserve"> use case report</w:t>
      </w:r>
    </w:p>
    <w:p w14:paraId="10481410" w14:textId="46EFFED4" w:rsidR="7D7CFDE7" w:rsidRPr="003A7E50" w:rsidRDefault="7D7CFDE7" w:rsidP="58F9E8B3">
      <w:pPr>
        <w:spacing w:line="257" w:lineRule="auto"/>
        <w:rPr>
          <w:lang w:val="en-GB"/>
        </w:rPr>
      </w:pPr>
      <w:r w:rsidRPr="21363994">
        <w:rPr>
          <w:rFonts w:ascii="Calibri" w:eastAsia="Calibri" w:hAnsi="Calibri" w:cs="Calibri"/>
          <w:lang w:val="en-GB"/>
        </w:rPr>
        <w:t xml:space="preserve"> </w:t>
      </w:r>
    </w:p>
    <w:sdt>
      <w:sdtPr>
        <w:id w:val="1635098597"/>
        <w:docPartObj>
          <w:docPartGallery w:val="Table of Contents"/>
          <w:docPartUnique/>
        </w:docPartObj>
      </w:sdtPr>
      <w:sdtContent>
        <w:p w14:paraId="61916464" w14:textId="1EBC280E" w:rsidR="00254AD1" w:rsidRDefault="21363994">
          <w:pPr>
            <w:pStyle w:val="TOC1"/>
            <w:tabs>
              <w:tab w:val="right" w:leader="dot" w:pos="9350"/>
            </w:tabs>
            <w:rPr>
              <w:rFonts w:eastAsiaTheme="minorEastAsia"/>
              <w:noProof/>
              <w:kern w:val="2"/>
              <w:sz w:val="24"/>
              <w:szCs w:val="24"/>
              <w:lang w:val="en-NL" w:eastAsia="en-GB"/>
              <w14:ligatures w14:val="standardContextual"/>
            </w:rPr>
          </w:pPr>
          <w:r>
            <w:fldChar w:fldCharType="begin"/>
          </w:r>
          <w:r>
            <w:instrText>TOC \o \z \u \h</w:instrText>
          </w:r>
          <w:r>
            <w:fldChar w:fldCharType="separate"/>
          </w:r>
          <w:hyperlink w:anchor="_Toc153550113" w:history="1">
            <w:r w:rsidR="00254AD1" w:rsidRPr="00311493">
              <w:rPr>
                <w:rStyle w:val="Hyperlink"/>
                <w:noProof/>
                <w:lang w:val="en-GB"/>
              </w:rPr>
              <w:t>1.    Introduction</w:t>
            </w:r>
            <w:r w:rsidR="00254AD1">
              <w:rPr>
                <w:noProof/>
                <w:webHidden/>
              </w:rPr>
              <w:tab/>
            </w:r>
            <w:r w:rsidR="00254AD1">
              <w:rPr>
                <w:noProof/>
                <w:webHidden/>
              </w:rPr>
              <w:fldChar w:fldCharType="begin"/>
            </w:r>
            <w:r w:rsidR="00254AD1">
              <w:rPr>
                <w:noProof/>
                <w:webHidden/>
              </w:rPr>
              <w:instrText xml:space="preserve"> PAGEREF _Toc153550113 \h </w:instrText>
            </w:r>
            <w:r w:rsidR="00254AD1">
              <w:rPr>
                <w:noProof/>
                <w:webHidden/>
              </w:rPr>
            </w:r>
            <w:r w:rsidR="00254AD1">
              <w:rPr>
                <w:noProof/>
                <w:webHidden/>
              </w:rPr>
              <w:fldChar w:fldCharType="separate"/>
            </w:r>
            <w:r w:rsidR="00254AD1">
              <w:rPr>
                <w:noProof/>
                <w:webHidden/>
              </w:rPr>
              <w:t>2</w:t>
            </w:r>
            <w:r w:rsidR="00254AD1">
              <w:rPr>
                <w:noProof/>
                <w:webHidden/>
              </w:rPr>
              <w:fldChar w:fldCharType="end"/>
            </w:r>
          </w:hyperlink>
        </w:p>
        <w:p w14:paraId="21C542BF" w14:textId="2D041B85" w:rsidR="00254AD1" w:rsidRDefault="00254AD1">
          <w:pPr>
            <w:pStyle w:val="TOC2"/>
            <w:tabs>
              <w:tab w:val="right" w:leader="dot" w:pos="9350"/>
            </w:tabs>
            <w:rPr>
              <w:rFonts w:eastAsiaTheme="minorEastAsia"/>
              <w:noProof/>
              <w:kern w:val="2"/>
              <w:sz w:val="24"/>
              <w:szCs w:val="24"/>
              <w:lang w:val="en-NL" w:eastAsia="en-GB"/>
              <w14:ligatures w14:val="standardContextual"/>
            </w:rPr>
          </w:pPr>
          <w:hyperlink w:anchor="_Toc153550114" w:history="1">
            <w:r w:rsidRPr="00311493">
              <w:rPr>
                <w:rStyle w:val="Hyperlink"/>
                <w:noProof/>
                <w:lang w:val="en-GB"/>
              </w:rPr>
              <w:t>1.1.  Use case description</w:t>
            </w:r>
            <w:r>
              <w:rPr>
                <w:noProof/>
                <w:webHidden/>
              </w:rPr>
              <w:tab/>
            </w:r>
            <w:r>
              <w:rPr>
                <w:noProof/>
                <w:webHidden/>
              </w:rPr>
              <w:fldChar w:fldCharType="begin"/>
            </w:r>
            <w:r>
              <w:rPr>
                <w:noProof/>
                <w:webHidden/>
              </w:rPr>
              <w:instrText xml:space="preserve"> PAGEREF _Toc153550114 \h </w:instrText>
            </w:r>
            <w:r>
              <w:rPr>
                <w:noProof/>
                <w:webHidden/>
              </w:rPr>
            </w:r>
            <w:r>
              <w:rPr>
                <w:noProof/>
                <w:webHidden/>
              </w:rPr>
              <w:fldChar w:fldCharType="separate"/>
            </w:r>
            <w:r>
              <w:rPr>
                <w:noProof/>
                <w:webHidden/>
              </w:rPr>
              <w:t>2</w:t>
            </w:r>
            <w:r>
              <w:rPr>
                <w:noProof/>
                <w:webHidden/>
              </w:rPr>
              <w:fldChar w:fldCharType="end"/>
            </w:r>
          </w:hyperlink>
        </w:p>
        <w:p w14:paraId="279E5AE0" w14:textId="51CB1E1D" w:rsidR="00254AD1" w:rsidRDefault="00254AD1">
          <w:pPr>
            <w:pStyle w:val="TOC2"/>
            <w:tabs>
              <w:tab w:val="right" w:leader="dot" w:pos="9350"/>
            </w:tabs>
            <w:rPr>
              <w:rFonts w:eastAsiaTheme="minorEastAsia"/>
              <w:noProof/>
              <w:kern w:val="2"/>
              <w:sz w:val="24"/>
              <w:szCs w:val="24"/>
              <w:lang w:val="en-NL" w:eastAsia="en-GB"/>
              <w14:ligatures w14:val="standardContextual"/>
            </w:rPr>
          </w:pPr>
          <w:hyperlink w:anchor="_Toc153550115" w:history="1">
            <w:r w:rsidRPr="00311493">
              <w:rPr>
                <w:rStyle w:val="Hyperlink"/>
                <w:noProof/>
              </w:rPr>
              <w:t>1.2 Models used</w:t>
            </w:r>
            <w:r>
              <w:rPr>
                <w:noProof/>
                <w:webHidden/>
              </w:rPr>
              <w:tab/>
            </w:r>
            <w:r>
              <w:rPr>
                <w:noProof/>
                <w:webHidden/>
              </w:rPr>
              <w:fldChar w:fldCharType="begin"/>
            </w:r>
            <w:r>
              <w:rPr>
                <w:noProof/>
                <w:webHidden/>
              </w:rPr>
              <w:instrText xml:space="preserve"> PAGEREF _Toc153550115 \h </w:instrText>
            </w:r>
            <w:r>
              <w:rPr>
                <w:noProof/>
                <w:webHidden/>
              </w:rPr>
            </w:r>
            <w:r>
              <w:rPr>
                <w:noProof/>
                <w:webHidden/>
              </w:rPr>
              <w:fldChar w:fldCharType="separate"/>
            </w:r>
            <w:r>
              <w:rPr>
                <w:noProof/>
                <w:webHidden/>
              </w:rPr>
              <w:t>3</w:t>
            </w:r>
            <w:r>
              <w:rPr>
                <w:noProof/>
                <w:webHidden/>
              </w:rPr>
              <w:fldChar w:fldCharType="end"/>
            </w:r>
          </w:hyperlink>
        </w:p>
        <w:p w14:paraId="011113C7" w14:textId="4293917F" w:rsidR="00254AD1" w:rsidRDefault="00254AD1">
          <w:pPr>
            <w:pStyle w:val="TOC3"/>
            <w:tabs>
              <w:tab w:val="right" w:leader="dot" w:pos="9350"/>
            </w:tabs>
            <w:rPr>
              <w:rFonts w:eastAsiaTheme="minorEastAsia"/>
              <w:noProof/>
              <w:kern w:val="2"/>
              <w:sz w:val="24"/>
              <w:szCs w:val="24"/>
              <w:lang w:val="en-NL" w:eastAsia="en-GB"/>
              <w14:ligatures w14:val="standardContextual"/>
            </w:rPr>
          </w:pPr>
          <w:hyperlink w:anchor="_Toc153550116" w:history="1">
            <w:r w:rsidRPr="00311493">
              <w:rPr>
                <w:rStyle w:val="Hyperlink"/>
                <w:noProof/>
                <w:lang w:val="en-GB"/>
              </w:rPr>
              <w:t>Opera</w:t>
            </w:r>
            <w:r>
              <w:rPr>
                <w:noProof/>
                <w:webHidden/>
              </w:rPr>
              <w:tab/>
            </w:r>
            <w:r>
              <w:rPr>
                <w:noProof/>
                <w:webHidden/>
              </w:rPr>
              <w:fldChar w:fldCharType="begin"/>
            </w:r>
            <w:r>
              <w:rPr>
                <w:noProof/>
                <w:webHidden/>
              </w:rPr>
              <w:instrText xml:space="preserve"> PAGEREF _Toc153550116 \h </w:instrText>
            </w:r>
            <w:r>
              <w:rPr>
                <w:noProof/>
                <w:webHidden/>
              </w:rPr>
            </w:r>
            <w:r>
              <w:rPr>
                <w:noProof/>
                <w:webHidden/>
              </w:rPr>
              <w:fldChar w:fldCharType="separate"/>
            </w:r>
            <w:r>
              <w:rPr>
                <w:noProof/>
                <w:webHidden/>
              </w:rPr>
              <w:t>3</w:t>
            </w:r>
            <w:r>
              <w:rPr>
                <w:noProof/>
                <w:webHidden/>
              </w:rPr>
              <w:fldChar w:fldCharType="end"/>
            </w:r>
          </w:hyperlink>
        </w:p>
        <w:p w14:paraId="073068F3" w14:textId="1572C1CC" w:rsidR="00254AD1" w:rsidRDefault="00254AD1">
          <w:pPr>
            <w:pStyle w:val="TOC3"/>
            <w:tabs>
              <w:tab w:val="right" w:leader="dot" w:pos="9350"/>
            </w:tabs>
            <w:rPr>
              <w:rFonts w:eastAsiaTheme="minorEastAsia"/>
              <w:noProof/>
              <w:kern w:val="2"/>
              <w:sz w:val="24"/>
              <w:szCs w:val="24"/>
              <w:lang w:val="en-NL" w:eastAsia="en-GB"/>
              <w14:ligatures w14:val="standardContextual"/>
            </w:rPr>
          </w:pPr>
          <w:hyperlink w:anchor="_Toc153550117" w:history="1">
            <w:r w:rsidRPr="00311493">
              <w:rPr>
                <w:rStyle w:val="Hyperlink"/>
                <w:noProof/>
              </w:rPr>
              <w:t>Mo</w:t>
            </w:r>
            <w:r w:rsidRPr="00311493">
              <w:rPr>
                <w:rStyle w:val="Hyperlink"/>
                <w:noProof/>
              </w:rPr>
              <w:t>t</w:t>
            </w:r>
            <w:r w:rsidRPr="00311493">
              <w:rPr>
                <w:rStyle w:val="Hyperlink"/>
                <w:noProof/>
              </w:rPr>
              <w:t>er</w:t>
            </w:r>
            <w:r>
              <w:rPr>
                <w:noProof/>
                <w:webHidden/>
              </w:rPr>
              <w:tab/>
            </w:r>
            <w:r>
              <w:rPr>
                <w:noProof/>
                <w:webHidden/>
              </w:rPr>
              <w:fldChar w:fldCharType="begin"/>
            </w:r>
            <w:r>
              <w:rPr>
                <w:noProof/>
                <w:webHidden/>
              </w:rPr>
              <w:instrText xml:space="preserve"> PAGEREF _Toc153550117 \h </w:instrText>
            </w:r>
            <w:r>
              <w:rPr>
                <w:noProof/>
                <w:webHidden/>
              </w:rPr>
            </w:r>
            <w:r>
              <w:rPr>
                <w:noProof/>
                <w:webHidden/>
              </w:rPr>
              <w:fldChar w:fldCharType="separate"/>
            </w:r>
            <w:r>
              <w:rPr>
                <w:noProof/>
                <w:webHidden/>
              </w:rPr>
              <w:t>5</w:t>
            </w:r>
            <w:r>
              <w:rPr>
                <w:noProof/>
                <w:webHidden/>
              </w:rPr>
              <w:fldChar w:fldCharType="end"/>
            </w:r>
          </w:hyperlink>
        </w:p>
        <w:p w14:paraId="6736F9D5" w14:textId="2648D0D2"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18" w:history="1">
            <w:r w:rsidRPr="00311493">
              <w:rPr>
                <w:rStyle w:val="Hyperlink"/>
                <w:noProof/>
              </w:rPr>
              <w:t>Introduction</w:t>
            </w:r>
            <w:r>
              <w:rPr>
                <w:noProof/>
                <w:webHidden/>
              </w:rPr>
              <w:tab/>
            </w:r>
            <w:r>
              <w:rPr>
                <w:noProof/>
                <w:webHidden/>
              </w:rPr>
              <w:fldChar w:fldCharType="begin"/>
            </w:r>
            <w:r>
              <w:rPr>
                <w:noProof/>
                <w:webHidden/>
              </w:rPr>
              <w:instrText xml:space="preserve"> PAGEREF _Toc153550118 \h </w:instrText>
            </w:r>
            <w:r>
              <w:rPr>
                <w:noProof/>
                <w:webHidden/>
              </w:rPr>
            </w:r>
            <w:r>
              <w:rPr>
                <w:noProof/>
                <w:webHidden/>
              </w:rPr>
              <w:fldChar w:fldCharType="separate"/>
            </w:r>
            <w:r>
              <w:rPr>
                <w:noProof/>
                <w:webHidden/>
              </w:rPr>
              <w:t>5</w:t>
            </w:r>
            <w:r>
              <w:rPr>
                <w:noProof/>
                <w:webHidden/>
              </w:rPr>
              <w:fldChar w:fldCharType="end"/>
            </w:r>
          </w:hyperlink>
        </w:p>
        <w:p w14:paraId="431B57A1" w14:textId="0FFB3965"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19" w:history="1">
            <w:r w:rsidRPr="00311493">
              <w:rPr>
                <w:rStyle w:val="Hyperlink"/>
                <w:noProof/>
              </w:rPr>
              <w:t>MOTER scope</w:t>
            </w:r>
            <w:r>
              <w:rPr>
                <w:noProof/>
                <w:webHidden/>
              </w:rPr>
              <w:tab/>
            </w:r>
            <w:r>
              <w:rPr>
                <w:noProof/>
                <w:webHidden/>
              </w:rPr>
              <w:fldChar w:fldCharType="begin"/>
            </w:r>
            <w:r>
              <w:rPr>
                <w:noProof/>
                <w:webHidden/>
              </w:rPr>
              <w:instrText xml:space="preserve"> PAGEREF _Toc153550119 \h </w:instrText>
            </w:r>
            <w:r>
              <w:rPr>
                <w:noProof/>
                <w:webHidden/>
              </w:rPr>
            </w:r>
            <w:r>
              <w:rPr>
                <w:noProof/>
                <w:webHidden/>
              </w:rPr>
              <w:fldChar w:fldCharType="separate"/>
            </w:r>
            <w:r>
              <w:rPr>
                <w:noProof/>
                <w:webHidden/>
              </w:rPr>
              <w:t>6</w:t>
            </w:r>
            <w:r>
              <w:rPr>
                <w:noProof/>
                <w:webHidden/>
              </w:rPr>
              <w:fldChar w:fldCharType="end"/>
            </w:r>
          </w:hyperlink>
        </w:p>
        <w:p w14:paraId="0AFD854C" w14:textId="3EB32DB7"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20" w:history="1">
            <w:r w:rsidRPr="00311493">
              <w:rPr>
                <w:rStyle w:val="Hyperlink"/>
                <w:noProof/>
              </w:rPr>
              <w:t>Scalable time granularity: time slices</w:t>
            </w:r>
            <w:r>
              <w:rPr>
                <w:noProof/>
                <w:webHidden/>
              </w:rPr>
              <w:tab/>
            </w:r>
            <w:r>
              <w:rPr>
                <w:noProof/>
                <w:webHidden/>
              </w:rPr>
              <w:fldChar w:fldCharType="begin"/>
            </w:r>
            <w:r>
              <w:rPr>
                <w:noProof/>
                <w:webHidden/>
              </w:rPr>
              <w:instrText xml:space="preserve"> PAGEREF _Toc153550120 \h </w:instrText>
            </w:r>
            <w:r>
              <w:rPr>
                <w:noProof/>
                <w:webHidden/>
              </w:rPr>
            </w:r>
            <w:r>
              <w:rPr>
                <w:noProof/>
                <w:webHidden/>
              </w:rPr>
              <w:fldChar w:fldCharType="separate"/>
            </w:r>
            <w:r>
              <w:rPr>
                <w:noProof/>
                <w:webHidden/>
              </w:rPr>
              <w:t>8</w:t>
            </w:r>
            <w:r>
              <w:rPr>
                <w:noProof/>
                <w:webHidden/>
              </w:rPr>
              <w:fldChar w:fldCharType="end"/>
            </w:r>
          </w:hyperlink>
        </w:p>
        <w:p w14:paraId="3AEF64DD" w14:textId="6875229A" w:rsidR="00254AD1" w:rsidRDefault="00254AD1">
          <w:pPr>
            <w:pStyle w:val="TOC3"/>
            <w:tabs>
              <w:tab w:val="right" w:leader="dot" w:pos="9350"/>
            </w:tabs>
            <w:rPr>
              <w:rFonts w:eastAsiaTheme="minorEastAsia"/>
              <w:noProof/>
              <w:kern w:val="2"/>
              <w:sz w:val="24"/>
              <w:szCs w:val="24"/>
              <w:lang w:val="en-NL" w:eastAsia="en-GB"/>
              <w14:ligatures w14:val="standardContextual"/>
            </w:rPr>
          </w:pPr>
          <w:hyperlink w:anchor="_Toc153550121" w:history="1">
            <w:r w:rsidRPr="00311493">
              <w:rPr>
                <w:rStyle w:val="Hyperlink"/>
                <w:noProof/>
              </w:rPr>
              <w:t>Energy Transition Model (‘ETM’)</w:t>
            </w:r>
            <w:r>
              <w:rPr>
                <w:noProof/>
                <w:webHidden/>
              </w:rPr>
              <w:tab/>
            </w:r>
            <w:r>
              <w:rPr>
                <w:noProof/>
                <w:webHidden/>
              </w:rPr>
              <w:fldChar w:fldCharType="begin"/>
            </w:r>
            <w:r>
              <w:rPr>
                <w:noProof/>
                <w:webHidden/>
              </w:rPr>
              <w:instrText xml:space="preserve"> PAGEREF _Toc153550121 \h </w:instrText>
            </w:r>
            <w:r>
              <w:rPr>
                <w:noProof/>
                <w:webHidden/>
              </w:rPr>
            </w:r>
            <w:r>
              <w:rPr>
                <w:noProof/>
                <w:webHidden/>
              </w:rPr>
              <w:fldChar w:fldCharType="separate"/>
            </w:r>
            <w:r>
              <w:rPr>
                <w:noProof/>
                <w:webHidden/>
              </w:rPr>
              <w:t>9</w:t>
            </w:r>
            <w:r>
              <w:rPr>
                <w:noProof/>
                <w:webHidden/>
              </w:rPr>
              <w:fldChar w:fldCharType="end"/>
            </w:r>
          </w:hyperlink>
        </w:p>
        <w:p w14:paraId="0CFD4B3A" w14:textId="140AF773" w:rsidR="00254AD1" w:rsidRDefault="00254AD1">
          <w:pPr>
            <w:pStyle w:val="TOC2"/>
            <w:tabs>
              <w:tab w:val="right" w:leader="dot" w:pos="9350"/>
            </w:tabs>
            <w:rPr>
              <w:rFonts w:eastAsiaTheme="minorEastAsia"/>
              <w:noProof/>
              <w:kern w:val="2"/>
              <w:sz w:val="24"/>
              <w:szCs w:val="24"/>
              <w:lang w:val="en-NL" w:eastAsia="en-GB"/>
              <w14:ligatures w14:val="standardContextual"/>
            </w:rPr>
          </w:pPr>
          <w:hyperlink w:anchor="_Toc153550122" w:history="1">
            <w:r w:rsidRPr="00311493">
              <w:rPr>
                <w:rStyle w:val="Hyperlink"/>
                <w:noProof/>
                <w:lang w:val="en-GB"/>
              </w:rPr>
              <w:t>1.3.  Multi-model aspects showcased</w:t>
            </w:r>
            <w:r>
              <w:rPr>
                <w:noProof/>
                <w:webHidden/>
              </w:rPr>
              <w:tab/>
            </w:r>
            <w:r>
              <w:rPr>
                <w:noProof/>
                <w:webHidden/>
              </w:rPr>
              <w:fldChar w:fldCharType="begin"/>
            </w:r>
            <w:r>
              <w:rPr>
                <w:noProof/>
                <w:webHidden/>
              </w:rPr>
              <w:instrText xml:space="preserve"> PAGEREF _Toc153550122 \h </w:instrText>
            </w:r>
            <w:r>
              <w:rPr>
                <w:noProof/>
                <w:webHidden/>
              </w:rPr>
            </w:r>
            <w:r>
              <w:rPr>
                <w:noProof/>
                <w:webHidden/>
              </w:rPr>
              <w:fldChar w:fldCharType="separate"/>
            </w:r>
            <w:r>
              <w:rPr>
                <w:noProof/>
                <w:webHidden/>
              </w:rPr>
              <w:t>10</w:t>
            </w:r>
            <w:r>
              <w:rPr>
                <w:noProof/>
                <w:webHidden/>
              </w:rPr>
              <w:fldChar w:fldCharType="end"/>
            </w:r>
          </w:hyperlink>
        </w:p>
        <w:p w14:paraId="6C3BBAD9" w14:textId="3A1E4D0C"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23" w:history="1">
            <w:r w:rsidRPr="00311493">
              <w:rPr>
                <w:rStyle w:val="Hyperlink"/>
                <w:noProof/>
                <w:lang w:val="en-GB"/>
              </w:rPr>
              <w:t>1.3.2. Conceptual</w:t>
            </w:r>
            <w:r w:rsidRPr="00311493">
              <w:rPr>
                <w:rStyle w:val="Hyperlink"/>
                <w:rFonts w:ascii="Calibri Light" w:eastAsia="Calibri Light" w:hAnsi="Calibri Light" w:cs="Calibri Light"/>
                <w:noProof/>
                <w:lang w:val="en-GB"/>
              </w:rPr>
              <w:t xml:space="preserve"> </w:t>
            </w:r>
            <w:r w:rsidRPr="00311493">
              <w:rPr>
                <w:rStyle w:val="Hyperlink"/>
                <w:noProof/>
                <w:highlight w:val="magenta"/>
                <w:lang w:val="en-GB"/>
              </w:rPr>
              <w:t>@Jan Willem</w:t>
            </w:r>
            <w:r>
              <w:rPr>
                <w:noProof/>
                <w:webHidden/>
              </w:rPr>
              <w:tab/>
            </w:r>
            <w:r>
              <w:rPr>
                <w:noProof/>
                <w:webHidden/>
              </w:rPr>
              <w:fldChar w:fldCharType="begin"/>
            </w:r>
            <w:r>
              <w:rPr>
                <w:noProof/>
                <w:webHidden/>
              </w:rPr>
              <w:instrText xml:space="preserve"> PAGEREF _Toc153550123 \h </w:instrText>
            </w:r>
            <w:r>
              <w:rPr>
                <w:noProof/>
                <w:webHidden/>
              </w:rPr>
            </w:r>
            <w:r>
              <w:rPr>
                <w:noProof/>
                <w:webHidden/>
              </w:rPr>
              <w:fldChar w:fldCharType="separate"/>
            </w:r>
            <w:r>
              <w:rPr>
                <w:noProof/>
                <w:webHidden/>
              </w:rPr>
              <w:t>10</w:t>
            </w:r>
            <w:r>
              <w:rPr>
                <w:noProof/>
                <w:webHidden/>
              </w:rPr>
              <w:fldChar w:fldCharType="end"/>
            </w:r>
          </w:hyperlink>
        </w:p>
        <w:p w14:paraId="4A7BFB50" w14:textId="62D1C4DC"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24" w:history="1">
            <w:r w:rsidRPr="00311493">
              <w:rPr>
                <w:rStyle w:val="Hyperlink"/>
                <w:noProof/>
                <w:lang w:val="en-GB"/>
              </w:rPr>
              <w:t>Introduction Macro Energy Modelling</w:t>
            </w:r>
            <w:r>
              <w:rPr>
                <w:noProof/>
                <w:webHidden/>
              </w:rPr>
              <w:tab/>
            </w:r>
            <w:r>
              <w:rPr>
                <w:noProof/>
                <w:webHidden/>
              </w:rPr>
              <w:fldChar w:fldCharType="begin"/>
            </w:r>
            <w:r>
              <w:rPr>
                <w:noProof/>
                <w:webHidden/>
              </w:rPr>
              <w:instrText xml:space="preserve"> PAGEREF _Toc153550124 \h </w:instrText>
            </w:r>
            <w:r>
              <w:rPr>
                <w:noProof/>
                <w:webHidden/>
              </w:rPr>
            </w:r>
            <w:r>
              <w:rPr>
                <w:noProof/>
                <w:webHidden/>
              </w:rPr>
              <w:fldChar w:fldCharType="separate"/>
            </w:r>
            <w:r>
              <w:rPr>
                <w:noProof/>
                <w:webHidden/>
              </w:rPr>
              <w:t>10</w:t>
            </w:r>
            <w:r>
              <w:rPr>
                <w:noProof/>
                <w:webHidden/>
              </w:rPr>
              <w:fldChar w:fldCharType="end"/>
            </w:r>
          </w:hyperlink>
        </w:p>
        <w:p w14:paraId="1164F5DF" w14:textId="55F35206"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25" w:history="1">
            <w:r w:rsidRPr="00311493">
              <w:rPr>
                <w:rStyle w:val="Hyperlink"/>
                <w:noProof/>
                <w:lang w:val="en-GB"/>
              </w:rPr>
              <w:t>General modelling approach</w:t>
            </w:r>
            <w:r>
              <w:rPr>
                <w:noProof/>
                <w:webHidden/>
              </w:rPr>
              <w:tab/>
            </w:r>
            <w:r>
              <w:rPr>
                <w:noProof/>
                <w:webHidden/>
              </w:rPr>
              <w:fldChar w:fldCharType="begin"/>
            </w:r>
            <w:r>
              <w:rPr>
                <w:noProof/>
                <w:webHidden/>
              </w:rPr>
              <w:instrText xml:space="preserve"> PAGEREF _Toc153550125 \h </w:instrText>
            </w:r>
            <w:r>
              <w:rPr>
                <w:noProof/>
                <w:webHidden/>
              </w:rPr>
            </w:r>
            <w:r>
              <w:rPr>
                <w:noProof/>
                <w:webHidden/>
              </w:rPr>
              <w:fldChar w:fldCharType="separate"/>
            </w:r>
            <w:r>
              <w:rPr>
                <w:noProof/>
                <w:webHidden/>
              </w:rPr>
              <w:t>10</w:t>
            </w:r>
            <w:r>
              <w:rPr>
                <w:noProof/>
                <w:webHidden/>
              </w:rPr>
              <w:fldChar w:fldCharType="end"/>
            </w:r>
          </w:hyperlink>
        </w:p>
        <w:p w14:paraId="69391C43" w14:textId="4AF3F8D0" w:rsidR="00254AD1" w:rsidRDefault="00254AD1">
          <w:pPr>
            <w:pStyle w:val="TOC1"/>
            <w:tabs>
              <w:tab w:val="right" w:leader="dot" w:pos="9350"/>
            </w:tabs>
            <w:rPr>
              <w:rFonts w:eastAsiaTheme="minorEastAsia"/>
              <w:noProof/>
              <w:kern w:val="2"/>
              <w:sz w:val="24"/>
              <w:szCs w:val="24"/>
              <w:lang w:val="en-NL" w:eastAsia="en-GB"/>
              <w14:ligatures w14:val="standardContextual"/>
            </w:rPr>
          </w:pPr>
          <w:hyperlink w:anchor="_Toc153550126" w:history="1">
            <w:r w:rsidRPr="00311493">
              <w:rPr>
                <w:rStyle w:val="Hyperlink"/>
                <w:noProof/>
                <w:lang w:val="en-GB"/>
              </w:rPr>
              <w:t>2. Approach</w:t>
            </w:r>
            <w:r>
              <w:rPr>
                <w:noProof/>
                <w:webHidden/>
              </w:rPr>
              <w:tab/>
            </w:r>
            <w:r>
              <w:rPr>
                <w:noProof/>
                <w:webHidden/>
              </w:rPr>
              <w:fldChar w:fldCharType="begin"/>
            </w:r>
            <w:r>
              <w:rPr>
                <w:noProof/>
                <w:webHidden/>
              </w:rPr>
              <w:instrText xml:space="preserve"> PAGEREF _Toc153550126 \h </w:instrText>
            </w:r>
            <w:r>
              <w:rPr>
                <w:noProof/>
                <w:webHidden/>
              </w:rPr>
            </w:r>
            <w:r>
              <w:rPr>
                <w:noProof/>
                <w:webHidden/>
              </w:rPr>
              <w:fldChar w:fldCharType="separate"/>
            </w:r>
            <w:r>
              <w:rPr>
                <w:noProof/>
                <w:webHidden/>
              </w:rPr>
              <w:t>16</w:t>
            </w:r>
            <w:r>
              <w:rPr>
                <w:noProof/>
                <w:webHidden/>
              </w:rPr>
              <w:fldChar w:fldCharType="end"/>
            </w:r>
          </w:hyperlink>
        </w:p>
        <w:p w14:paraId="4EFE35A4" w14:textId="7BB709B1" w:rsidR="00254AD1" w:rsidRDefault="00254AD1">
          <w:pPr>
            <w:pStyle w:val="TOC2"/>
            <w:tabs>
              <w:tab w:val="right" w:leader="dot" w:pos="9350"/>
            </w:tabs>
            <w:rPr>
              <w:rFonts w:eastAsiaTheme="minorEastAsia"/>
              <w:noProof/>
              <w:kern w:val="2"/>
              <w:sz w:val="24"/>
              <w:szCs w:val="24"/>
              <w:lang w:val="en-NL" w:eastAsia="en-GB"/>
              <w14:ligatures w14:val="standardContextual"/>
            </w:rPr>
          </w:pPr>
          <w:hyperlink w:anchor="_Toc153550127" w:history="1">
            <w:r w:rsidRPr="00311493">
              <w:rPr>
                <w:rStyle w:val="Hyperlink"/>
                <w:noProof/>
                <w:lang w:val="en-GB"/>
              </w:rPr>
              <w:t>2.1.</w:t>
            </w:r>
            <w:r w:rsidRPr="00311493">
              <w:rPr>
                <w:rStyle w:val="Hyperlink"/>
                <w:rFonts w:ascii="Times New Roman" w:eastAsia="Times New Roman" w:hAnsi="Times New Roman" w:cs="Times New Roman"/>
                <w:noProof/>
                <w:lang w:val="en-GB"/>
              </w:rPr>
              <w:t xml:space="preserve">  </w:t>
            </w:r>
            <w:r w:rsidRPr="00311493">
              <w:rPr>
                <w:rStyle w:val="Hyperlink"/>
                <w:noProof/>
                <w:lang w:val="en-GB"/>
              </w:rPr>
              <w:t>Model chain</w:t>
            </w:r>
            <w:r>
              <w:rPr>
                <w:noProof/>
                <w:webHidden/>
              </w:rPr>
              <w:tab/>
            </w:r>
            <w:r>
              <w:rPr>
                <w:noProof/>
                <w:webHidden/>
              </w:rPr>
              <w:fldChar w:fldCharType="begin"/>
            </w:r>
            <w:r>
              <w:rPr>
                <w:noProof/>
                <w:webHidden/>
              </w:rPr>
              <w:instrText xml:space="preserve"> PAGEREF _Toc153550127 \h </w:instrText>
            </w:r>
            <w:r>
              <w:rPr>
                <w:noProof/>
                <w:webHidden/>
              </w:rPr>
            </w:r>
            <w:r>
              <w:rPr>
                <w:noProof/>
                <w:webHidden/>
              </w:rPr>
              <w:fldChar w:fldCharType="separate"/>
            </w:r>
            <w:r>
              <w:rPr>
                <w:noProof/>
                <w:webHidden/>
              </w:rPr>
              <w:t>16</w:t>
            </w:r>
            <w:r>
              <w:rPr>
                <w:noProof/>
                <w:webHidden/>
              </w:rPr>
              <w:fldChar w:fldCharType="end"/>
            </w:r>
          </w:hyperlink>
        </w:p>
        <w:p w14:paraId="095CC5B9" w14:textId="54C7D516" w:rsidR="00254AD1" w:rsidRDefault="00254AD1">
          <w:pPr>
            <w:pStyle w:val="TOC3"/>
            <w:tabs>
              <w:tab w:val="right" w:leader="dot" w:pos="9350"/>
            </w:tabs>
            <w:rPr>
              <w:rFonts w:eastAsiaTheme="minorEastAsia"/>
              <w:noProof/>
              <w:kern w:val="2"/>
              <w:sz w:val="24"/>
              <w:szCs w:val="24"/>
              <w:lang w:val="en-NL" w:eastAsia="en-GB"/>
              <w14:ligatures w14:val="standardContextual"/>
            </w:rPr>
          </w:pPr>
          <w:hyperlink w:anchor="_Toc153550128" w:history="1">
            <w:r w:rsidRPr="00311493">
              <w:rPr>
                <w:rStyle w:val="Hyperlink"/>
                <w:noProof/>
                <w:lang w:val="en-GB"/>
              </w:rPr>
              <w:t>Workflow of the multi-model</w:t>
            </w:r>
            <w:r>
              <w:rPr>
                <w:noProof/>
                <w:webHidden/>
              </w:rPr>
              <w:tab/>
            </w:r>
            <w:r>
              <w:rPr>
                <w:noProof/>
                <w:webHidden/>
              </w:rPr>
              <w:fldChar w:fldCharType="begin"/>
            </w:r>
            <w:r>
              <w:rPr>
                <w:noProof/>
                <w:webHidden/>
              </w:rPr>
              <w:instrText xml:space="preserve"> PAGEREF _Toc153550128 \h </w:instrText>
            </w:r>
            <w:r>
              <w:rPr>
                <w:noProof/>
                <w:webHidden/>
              </w:rPr>
            </w:r>
            <w:r>
              <w:rPr>
                <w:noProof/>
                <w:webHidden/>
              </w:rPr>
              <w:fldChar w:fldCharType="separate"/>
            </w:r>
            <w:r>
              <w:rPr>
                <w:noProof/>
                <w:webHidden/>
              </w:rPr>
              <w:t>16</w:t>
            </w:r>
            <w:r>
              <w:rPr>
                <w:noProof/>
                <w:webHidden/>
              </w:rPr>
              <w:fldChar w:fldCharType="end"/>
            </w:r>
          </w:hyperlink>
        </w:p>
        <w:p w14:paraId="471A0853" w14:textId="6C93320E" w:rsidR="00254AD1" w:rsidRDefault="00254AD1">
          <w:pPr>
            <w:pStyle w:val="TOC3"/>
            <w:tabs>
              <w:tab w:val="right" w:leader="dot" w:pos="9350"/>
            </w:tabs>
            <w:rPr>
              <w:rFonts w:eastAsiaTheme="minorEastAsia"/>
              <w:noProof/>
              <w:kern w:val="2"/>
              <w:sz w:val="24"/>
              <w:szCs w:val="24"/>
              <w:lang w:val="en-NL" w:eastAsia="en-GB"/>
              <w14:ligatures w14:val="standardContextual"/>
            </w:rPr>
          </w:pPr>
          <w:hyperlink w:anchor="_Toc153550129" w:history="1">
            <w:r w:rsidRPr="00311493">
              <w:rPr>
                <w:rStyle w:val="Hyperlink"/>
                <w:rFonts w:ascii="Calibri Light" w:eastAsia="Calibri Light" w:hAnsi="Calibri Light" w:cs="Calibri Light"/>
                <w:noProof/>
                <w:lang w:val="en-GB"/>
              </w:rPr>
              <w:t>2.2.</w:t>
            </w:r>
            <w:r w:rsidRPr="00311493">
              <w:rPr>
                <w:rStyle w:val="Hyperlink"/>
                <w:rFonts w:ascii="Times New Roman" w:eastAsia="Times New Roman" w:hAnsi="Times New Roman" w:cs="Times New Roman"/>
                <w:noProof/>
                <w:lang w:val="en-GB"/>
              </w:rPr>
              <w:t xml:space="preserve">  </w:t>
            </w:r>
            <w:r w:rsidRPr="00311493">
              <w:rPr>
                <w:rStyle w:val="Hyperlink"/>
                <w:rFonts w:ascii="Calibri Light" w:eastAsia="Calibri Light" w:hAnsi="Calibri Light" w:cs="Calibri Light"/>
                <w:noProof/>
                <w:lang w:val="en-GB"/>
              </w:rPr>
              <w:t>Individual model developments</w:t>
            </w:r>
            <w:r>
              <w:rPr>
                <w:noProof/>
                <w:webHidden/>
              </w:rPr>
              <w:tab/>
            </w:r>
            <w:r>
              <w:rPr>
                <w:noProof/>
                <w:webHidden/>
              </w:rPr>
              <w:fldChar w:fldCharType="begin"/>
            </w:r>
            <w:r>
              <w:rPr>
                <w:noProof/>
                <w:webHidden/>
              </w:rPr>
              <w:instrText xml:space="preserve"> PAGEREF _Toc153550129 \h </w:instrText>
            </w:r>
            <w:r>
              <w:rPr>
                <w:noProof/>
                <w:webHidden/>
              </w:rPr>
            </w:r>
            <w:r>
              <w:rPr>
                <w:noProof/>
                <w:webHidden/>
              </w:rPr>
              <w:fldChar w:fldCharType="separate"/>
            </w:r>
            <w:r>
              <w:rPr>
                <w:noProof/>
                <w:webHidden/>
              </w:rPr>
              <w:t>19</w:t>
            </w:r>
            <w:r>
              <w:rPr>
                <w:noProof/>
                <w:webHidden/>
              </w:rPr>
              <w:fldChar w:fldCharType="end"/>
            </w:r>
          </w:hyperlink>
        </w:p>
        <w:p w14:paraId="4CBE21E2" w14:textId="7EC1F999"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30" w:history="1">
            <w:r w:rsidRPr="00311493">
              <w:rPr>
                <w:rStyle w:val="Hyperlink"/>
                <w:noProof/>
                <w:lang w:val="en-GB"/>
              </w:rPr>
              <w:t>Orchestrating AIMMS based models</w:t>
            </w:r>
            <w:r>
              <w:rPr>
                <w:noProof/>
                <w:webHidden/>
              </w:rPr>
              <w:tab/>
            </w:r>
            <w:r>
              <w:rPr>
                <w:noProof/>
                <w:webHidden/>
              </w:rPr>
              <w:fldChar w:fldCharType="begin"/>
            </w:r>
            <w:r>
              <w:rPr>
                <w:noProof/>
                <w:webHidden/>
              </w:rPr>
              <w:instrText xml:space="preserve"> PAGEREF _Toc153550130 \h </w:instrText>
            </w:r>
            <w:r>
              <w:rPr>
                <w:noProof/>
                <w:webHidden/>
              </w:rPr>
            </w:r>
            <w:r>
              <w:rPr>
                <w:noProof/>
                <w:webHidden/>
              </w:rPr>
              <w:fldChar w:fldCharType="separate"/>
            </w:r>
            <w:r>
              <w:rPr>
                <w:noProof/>
                <w:webHidden/>
              </w:rPr>
              <w:t>19</w:t>
            </w:r>
            <w:r>
              <w:rPr>
                <w:noProof/>
                <w:webHidden/>
              </w:rPr>
              <w:fldChar w:fldCharType="end"/>
            </w:r>
          </w:hyperlink>
        </w:p>
        <w:p w14:paraId="3526AAC0" w14:textId="50D530CA"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31" w:history="1">
            <w:r w:rsidRPr="00311493">
              <w:rPr>
                <w:rStyle w:val="Hyperlink"/>
                <w:noProof/>
                <w:lang w:val="en-GB"/>
              </w:rPr>
              <w:t>Opera</w:t>
            </w:r>
            <w:r>
              <w:rPr>
                <w:noProof/>
                <w:webHidden/>
              </w:rPr>
              <w:tab/>
            </w:r>
            <w:r>
              <w:rPr>
                <w:noProof/>
                <w:webHidden/>
              </w:rPr>
              <w:fldChar w:fldCharType="begin"/>
            </w:r>
            <w:r>
              <w:rPr>
                <w:noProof/>
                <w:webHidden/>
              </w:rPr>
              <w:instrText xml:space="preserve"> PAGEREF _Toc153550131 \h </w:instrText>
            </w:r>
            <w:r>
              <w:rPr>
                <w:noProof/>
                <w:webHidden/>
              </w:rPr>
            </w:r>
            <w:r>
              <w:rPr>
                <w:noProof/>
                <w:webHidden/>
              </w:rPr>
              <w:fldChar w:fldCharType="separate"/>
            </w:r>
            <w:r>
              <w:rPr>
                <w:noProof/>
                <w:webHidden/>
              </w:rPr>
              <w:t>20</w:t>
            </w:r>
            <w:r>
              <w:rPr>
                <w:noProof/>
                <w:webHidden/>
              </w:rPr>
              <w:fldChar w:fldCharType="end"/>
            </w:r>
          </w:hyperlink>
        </w:p>
        <w:p w14:paraId="277164D0" w14:textId="114C8434"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32" w:history="1">
            <w:r w:rsidRPr="00311493">
              <w:rPr>
                <w:rStyle w:val="Hyperlink"/>
                <w:noProof/>
                <w:lang w:val="en-GB"/>
              </w:rPr>
              <w:t>Moter</w:t>
            </w:r>
            <w:r>
              <w:rPr>
                <w:noProof/>
                <w:webHidden/>
              </w:rPr>
              <w:tab/>
            </w:r>
            <w:r>
              <w:rPr>
                <w:noProof/>
                <w:webHidden/>
              </w:rPr>
              <w:fldChar w:fldCharType="begin"/>
            </w:r>
            <w:r>
              <w:rPr>
                <w:noProof/>
                <w:webHidden/>
              </w:rPr>
              <w:instrText xml:space="preserve"> PAGEREF _Toc153550132 \h </w:instrText>
            </w:r>
            <w:r>
              <w:rPr>
                <w:noProof/>
                <w:webHidden/>
              </w:rPr>
            </w:r>
            <w:r>
              <w:rPr>
                <w:noProof/>
                <w:webHidden/>
              </w:rPr>
              <w:fldChar w:fldCharType="separate"/>
            </w:r>
            <w:r>
              <w:rPr>
                <w:noProof/>
                <w:webHidden/>
              </w:rPr>
              <w:t>22</w:t>
            </w:r>
            <w:r>
              <w:rPr>
                <w:noProof/>
                <w:webHidden/>
              </w:rPr>
              <w:fldChar w:fldCharType="end"/>
            </w:r>
          </w:hyperlink>
        </w:p>
        <w:p w14:paraId="443549F7" w14:textId="66D55A88" w:rsidR="00254AD1" w:rsidRDefault="00254AD1">
          <w:pPr>
            <w:pStyle w:val="TOC3"/>
            <w:tabs>
              <w:tab w:val="left" w:pos="1200"/>
              <w:tab w:val="right" w:leader="dot" w:pos="9350"/>
            </w:tabs>
            <w:rPr>
              <w:rFonts w:eastAsiaTheme="minorEastAsia"/>
              <w:noProof/>
              <w:kern w:val="2"/>
              <w:sz w:val="24"/>
              <w:szCs w:val="24"/>
              <w:lang w:val="en-NL" w:eastAsia="en-GB"/>
              <w14:ligatures w14:val="standardContextual"/>
            </w:rPr>
          </w:pPr>
          <w:hyperlink w:anchor="_Toc153550133" w:history="1">
            <w:r w:rsidRPr="00311493">
              <w:rPr>
                <w:rStyle w:val="Hyperlink"/>
                <w:rFonts w:ascii="Calibri Light" w:eastAsia="Calibri Light" w:hAnsi="Calibri Light" w:cs="Calibri Light"/>
                <w:noProof/>
                <w:lang w:val="en-GB"/>
              </w:rPr>
              <w:t>2.3.</w:t>
            </w:r>
            <w:r>
              <w:rPr>
                <w:rFonts w:eastAsiaTheme="minorEastAsia"/>
                <w:noProof/>
                <w:kern w:val="2"/>
                <w:sz w:val="24"/>
                <w:szCs w:val="24"/>
                <w:lang w:val="en-NL" w:eastAsia="en-GB"/>
                <w14:ligatures w14:val="standardContextual"/>
              </w:rPr>
              <w:tab/>
            </w:r>
            <w:r w:rsidRPr="00311493">
              <w:rPr>
                <w:rStyle w:val="Hyperlink"/>
                <w:rFonts w:ascii="Calibri Light" w:eastAsia="Calibri Light" w:hAnsi="Calibri Light" w:cs="Calibri Light"/>
                <w:noProof/>
                <w:lang w:val="en-GB"/>
              </w:rPr>
              <w:t xml:space="preserve">Multi-model infrastructure and configuration (orchestrator) </w:t>
            </w:r>
            <w:r w:rsidRPr="00311493">
              <w:rPr>
                <w:rStyle w:val="Hyperlink"/>
                <w:rFonts w:ascii="Calibri Light" w:eastAsia="Calibri Light" w:hAnsi="Calibri Light" w:cs="Calibri Light"/>
                <w:noProof/>
                <w:highlight w:val="green"/>
                <w:lang w:val="en-GB"/>
              </w:rPr>
              <w:t xml:space="preserve">@Ewoud / </w:t>
            </w:r>
            <w:r w:rsidRPr="00311493">
              <w:rPr>
                <w:rStyle w:val="Hyperlink"/>
                <w:rFonts w:ascii="Calibri Light" w:eastAsia="Calibri Light" w:hAnsi="Calibri Light" w:cs="Calibri Light"/>
                <w:noProof/>
                <w:lang w:val="en-GB"/>
              </w:rPr>
              <w:t>Ruduan</w:t>
            </w:r>
            <w:r>
              <w:rPr>
                <w:noProof/>
                <w:webHidden/>
              </w:rPr>
              <w:tab/>
            </w:r>
            <w:r>
              <w:rPr>
                <w:noProof/>
                <w:webHidden/>
              </w:rPr>
              <w:fldChar w:fldCharType="begin"/>
            </w:r>
            <w:r>
              <w:rPr>
                <w:noProof/>
                <w:webHidden/>
              </w:rPr>
              <w:instrText xml:space="preserve"> PAGEREF _Toc153550133 \h </w:instrText>
            </w:r>
            <w:r>
              <w:rPr>
                <w:noProof/>
                <w:webHidden/>
              </w:rPr>
            </w:r>
            <w:r>
              <w:rPr>
                <w:noProof/>
                <w:webHidden/>
              </w:rPr>
              <w:fldChar w:fldCharType="separate"/>
            </w:r>
            <w:r>
              <w:rPr>
                <w:noProof/>
                <w:webHidden/>
              </w:rPr>
              <w:t>25</w:t>
            </w:r>
            <w:r>
              <w:rPr>
                <w:noProof/>
                <w:webHidden/>
              </w:rPr>
              <w:fldChar w:fldCharType="end"/>
            </w:r>
          </w:hyperlink>
        </w:p>
        <w:p w14:paraId="4B6370BB" w14:textId="532FB485" w:rsidR="00254AD1" w:rsidRDefault="00254AD1">
          <w:pPr>
            <w:pStyle w:val="TOC2"/>
            <w:tabs>
              <w:tab w:val="right" w:leader="dot" w:pos="9350"/>
            </w:tabs>
            <w:rPr>
              <w:rFonts w:eastAsiaTheme="minorEastAsia"/>
              <w:noProof/>
              <w:kern w:val="2"/>
              <w:sz w:val="24"/>
              <w:szCs w:val="24"/>
              <w:lang w:val="en-NL" w:eastAsia="en-GB"/>
              <w14:ligatures w14:val="standardContextual"/>
            </w:rPr>
          </w:pPr>
          <w:hyperlink w:anchor="_Toc153550134" w:history="1">
            <w:r w:rsidRPr="00311493">
              <w:rPr>
                <w:rStyle w:val="Hyperlink"/>
                <w:rFonts w:ascii="Calibri Light" w:eastAsia="Calibri Light" w:hAnsi="Calibri Light" w:cs="Calibri Light"/>
                <w:noProof/>
                <w:lang w:val="en-GB"/>
              </w:rPr>
              <w:t>3.</w:t>
            </w:r>
            <w:r w:rsidRPr="00311493">
              <w:rPr>
                <w:rStyle w:val="Hyperlink"/>
                <w:rFonts w:ascii="Times New Roman" w:eastAsia="Times New Roman" w:hAnsi="Times New Roman" w:cs="Times New Roman"/>
                <w:noProof/>
                <w:lang w:val="en-GB"/>
              </w:rPr>
              <w:t xml:space="preserve">    </w:t>
            </w:r>
            <w:r w:rsidRPr="00311493">
              <w:rPr>
                <w:rStyle w:val="Hyperlink"/>
                <w:rFonts w:ascii="Calibri Light" w:eastAsia="Calibri Light" w:hAnsi="Calibri Light" w:cs="Calibri Light"/>
                <w:noProof/>
                <w:lang w:val="en-GB"/>
              </w:rPr>
              <w:t>Results (2p)</w:t>
            </w:r>
            <w:r>
              <w:rPr>
                <w:noProof/>
                <w:webHidden/>
              </w:rPr>
              <w:tab/>
            </w:r>
            <w:r>
              <w:rPr>
                <w:noProof/>
                <w:webHidden/>
              </w:rPr>
              <w:fldChar w:fldCharType="begin"/>
            </w:r>
            <w:r>
              <w:rPr>
                <w:noProof/>
                <w:webHidden/>
              </w:rPr>
              <w:instrText xml:space="preserve"> PAGEREF _Toc153550134 \h </w:instrText>
            </w:r>
            <w:r>
              <w:rPr>
                <w:noProof/>
                <w:webHidden/>
              </w:rPr>
            </w:r>
            <w:r>
              <w:rPr>
                <w:noProof/>
                <w:webHidden/>
              </w:rPr>
              <w:fldChar w:fldCharType="separate"/>
            </w:r>
            <w:r>
              <w:rPr>
                <w:noProof/>
                <w:webHidden/>
              </w:rPr>
              <w:t>30</w:t>
            </w:r>
            <w:r>
              <w:rPr>
                <w:noProof/>
                <w:webHidden/>
              </w:rPr>
              <w:fldChar w:fldCharType="end"/>
            </w:r>
          </w:hyperlink>
        </w:p>
        <w:p w14:paraId="106F7AD7" w14:textId="40E89445" w:rsidR="21363994" w:rsidRDefault="21363994" w:rsidP="21363994">
          <w:pPr>
            <w:pStyle w:val="TOC2"/>
            <w:tabs>
              <w:tab w:val="right" w:leader="dot" w:pos="9360"/>
            </w:tabs>
            <w:rPr>
              <w:rStyle w:val="Hyperlink"/>
            </w:rPr>
          </w:pPr>
          <w:r>
            <w:fldChar w:fldCharType="end"/>
          </w:r>
        </w:p>
      </w:sdtContent>
    </w:sdt>
    <w:p w14:paraId="179E70D4" w14:textId="257A5B67" w:rsidR="21363994" w:rsidRDefault="21363994" w:rsidP="21363994">
      <w:pPr>
        <w:spacing w:line="257" w:lineRule="auto"/>
        <w:rPr>
          <w:rFonts w:ascii="Calibri" w:eastAsia="Calibri" w:hAnsi="Calibri" w:cs="Calibri"/>
          <w:lang w:val="en-GB"/>
        </w:rPr>
      </w:pPr>
    </w:p>
    <w:p w14:paraId="003C1A8C" w14:textId="734C5C62" w:rsidR="21363994" w:rsidRDefault="21363994">
      <w:r>
        <w:br w:type="page"/>
      </w:r>
    </w:p>
    <w:p w14:paraId="4C3F9EAF" w14:textId="4CD393D9" w:rsidR="7D7CFDE7" w:rsidRPr="003A7E50" w:rsidRDefault="7D7CFDE7" w:rsidP="21363994">
      <w:pPr>
        <w:pStyle w:val="Heading1"/>
        <w:rPr>
          <w:lang w:val="en-GB"/>
        </w:rPr>
      </w:pPr>
      <w:bookmarkStart w:id="0" w:name="_Toc153550113"/>
      <w:r w:rsidRPr="21363994">
        <w:rPr>
          <w:lang w:val="en-GB"/>
        </w:rPr>
        <w:lastRenderedPageBreak/>
        <w:t>1.    Introduction</w:t>
      </w:r>
      <w:bookmarkEnd w:id="0"/>
      <w:r w:rsidRPr="21363994">
        <w:rPr>
          <w:lang w:val="en-GB"/>
        </w:rPr>
        <w:t xml:space="preserve"> </w:t>
      </w:r>
    </w:p>
    <w:p w14:paraId="731FB7A5" w14:textId="17E1F5A2" w:rsidR="7D7CFDE7" w:rsidRPr="003A7E50" w:rsidRDefault="7D7CFDE7" w:rsidP="58F9E8B3">
      <w:pPr>
        <w:spacing w:line="257" w:lineRule="auto"/>
        <w:rPr>
          <w:lang w:val="en-GB"/>
        </w:rPr>
      </w:pPr>
    </w:p>
    <w:p w14:paraId="598BBFCE" w14:textId="6C2D960C" w:rsidR="7D7CFDE7" w:rsidRPr="003A7E50" w:rsidRDefault="7D7CFDE7" w:rsidP="21363994">
      <w:pPr>
        <w:pStyle w:val="Heading2"/>
        <w:rPr>
          <w:rFonts w:ascii="Calibri Light" w:eastAsia="Calibri Light" w:hAnsi="Calibri Light" w:cs="Calibri Light"/>
          <w:color w:val="1F3763"/>
          <w:lang w:val="en-GB"/>
        </w:rPr>
      </w:pPr>
      <w:bookmarkStart w:id="1" w:name="_Toc153550114"/>
      <w:r w:rsidRPr="21363994">
        <w:rPr>
          <w:lang w:val="en-GB"/>
        </w:rPr>
        <w:t xml:space="preserve">1.1.  Use case </w:t>
      </w:r>
      <w:proofErr w:type="gramStart"/>
      <w:r w:rsidRPr="21363994">
        <w:rPr>
          <w:lang w:val="en-GB"/>
        </w:rPr>
        <w:t>description</w:t>
      </w:r>
      <w:bookmarkEnd w:id="1"/>
      <w:proofErr w:type="gramEnd"/>
    </w:p>
    <w:p w14:paraId="2E28A6DF" w14:textId="69B3BB49" w:rsidR="6FEFAF9B" w:rsidRDefault="6FEFAF9B" w:rsidP="1EB2ABDF">
      <w:r w:rsidRPr="1EB2ABDF">
        <w:rPr>
          <w:lang w:val="en-GB"/>
        </w:rPr>
        <w:t>Currently models from TSO’s/</w:t>
      </w:r>
      <w:proofErr w:type="gramStart"/>
      <w:r w:rsidRPr="1EB2ABDF">
        <w:rPr>
          <w:lang w:val="en-GB"/>
        </w:rPr>
        <w:t>DSO’s</w:t>
      </w:r>
      <w:proofErr w:type="gramEnd"/>
      <w:r w:rsidRPr="1EB2ABDF">
        <w:rPr>
          <w:lang w:val="en-GB"/>
        </w:rPr>
        <w:t xml:space="preserve"> in combination with the ETM are used to determine the impact of energy transition scenario’s on the energy infrastructure.</w:t>
      </w:r>
    </w:p>
    <w:p w14:paraId="4BDDAF54" w14:textId="07BCB839" w:rsidR="6FEFAF9B" w:rsidRDefault="6FEFAF9B" w:rsidP="1EB2ABDF">
      <w:r w:rsidRPr="1EB2ABDF">
        <w:rPr>
          <w:lang w:val="en-GB"/>
        </w:rPr>
        <w:t>However, these scenarios/models have their limitations with regards to:</w:t>
      </w:r>
    </w:p>
    <w:p w14:paraId="6C96DE30" w14:textId="33D6C38E" w:rsidR="6FEFAF9B" w:rsidRDefault="6FEFAF9B" w:rsidP="1EB2ABDF">
      <w:pPr>
        <w:pStyle w:val="ListParagraph"/>
        <w:numPr>
          <w:ilvl w:val="0"/>
          <w:numId w:val="19"/>
        </w:numPr>
        <w:rPr>
          <w:rFonts w:eastAsia="Calibri"/>
          <w:lang w:val="en-GB"/>
        </w:rPr>
      </w:pPr>
      <w:r w:rsidRPr="1EB2ABDF">
        <w:rPr>
          <w:lang w:val="en-GB"/>
        </w:rPr>
        <w:t>Incorporating changing (economic) conditions (economic consistency vs. technical consistency)</w:t>
      </w:r>
    </w:p>
    <w:p w14:paraId="6194ADA8" w14:textId="3DF86411" w:rsidR="6FEFAF9B" w:rsidRDefault="6FEFAF9B" w:rsidP="1EB2ABDF">
      <w:pPr>
        <w:pStyle w:val="ListParagraph"/>
        <w:numPr>
          <w:ilvl w:val="0"/>
          <w:numId w:val="19"/>
        </w:numPr>
        <w:rPr>
          <w:rFonts w:eastAsia="Calibri"/>
          <w:lang w:val="en-GB"/>
        </w:rPr>
      </w:pPr>
      <w:r w:rsidRPr="1EB2ABDF">
        <w:rPr>
          <w:lang w:val="en-GB"/>
        </w:rPr>
        <w:t>Possibilities for optimization (what is optimal with regards to ...?)</w:t>
      </w:r>
    </w:p>
    <w:p w14:paraId="0C0056EE" w14:textId="2A7CAA89" w:rsidR="6FEFAF9B" w:rsidRDefault="6FEFAF9B" w:rsidP="1EB2ABDF">
      <w:pPr>
        <w:pStyle w:val="ListParagraph"/>
        <w:numPr>
          <w:ilvl w:val="0"/>
          <w:numId w:val="19"/>
        </w:numPr>
        <w:rPr>
          <w:rFonts w:eastAsia="Calibri"/>
          <w:lang w:val="en-GB"/>
        </w:rPr>
      </w:pPr>
      <w:r w:rsidRPr="1EB2ABDF">
        <w:rPr>
          <w:lang w:val="en-GB"/>
        </w:rPr>
        <w:t xml:space="preserve">Optimization of (existing) assets </w:t>
      </w:r>
      <w:proofErr w:type="gramStart"/>
      <w:r w:rsidRPr="1EB2ABDF">
        <w:rPr>
          <w:lang w:val="en-GB"/>
        </w:rPr>
        <w:t>taking into account</w:t>
      </w:r>
      <w:proofErr w:type="gramEnd"/>
      <w:r w:rsidRPr="1EB2ABDF">
        <w:rPr>
          <w:lang w:val="en-GB"/>
        </w:rPr>
        <w:t xml:space="preserve"> spatial distribution and network limitations</w:t>
      </w:r>
    </w:p>
    <w:p w14:paraId="2F723E38" w14:textId="073CB8DB" w:rsidR="1EB2ABDF" w:rsidRDefault="1EB2ABDF" w:rsidP="1EB2ABDF">
      <w:pPr>
        <w:rPr>
          <w:lang w:val="en-GB"/>
        </w:rPr>
      </w:pPr>
    </w:p>
    <w:p w14:paraId="2168220D" w14:textId="679CECB7" w:rsidR="6FEFAF9B" w:rsidRDefault="6FEFAF9B" w:rsidP="1EB2ABDF">
      <w:pPr>
        <w:rPr>
          <w:lang w:val="en-GB"/>
        </w:rPr>
      </w:pPr>
      <w:r w:rsidRPr="1EB2ABDF">
        <w:rPr>
          <w:lang w:val="en-GB"/>
        </w:rPr>
        <w:t xml:space="preserve">Besides, all models have their shortcomings / blind spots. Within a multi-model </w:t>
      </w:r>
      <w:proofErr w:type="gramStart"/>
      <w:r w:rsidRPr="1EB2ABDF">
        <w:rPr>
          <w:lang w:val="en-GB"/>
        </w:rPr>
        <w:t>structure</w:t>
      </w:r>
      <w:proofErr w:type="gramEnd"/>
      <w:r w:rsidRPr="1EB2ABDF">
        <w:rPr>
          <w:lang w:val="en-GB"/>
        </w:rPr>
        <w:t xml:space="preserve"> they can compensate for each</w:t>
      </w:r>
      <w:r w:rsidR="005040A8">
        <w:rPr>
          <w:lang w:val="en-GB"/>
        </w:rPr>
        <w:t xml:space="preserve"> </w:t>
      </w:r>
      <w:r w:rsidRPr="1EB2ABDF">
        <w:rPr>
          <w:lang w:val="en-GB"/>
        </w:rPr>
        <w:t>other’s shortcomings (if done right).</w:t>
      </w:r>
    </w:p>
    <w:p w14:paraId="5D66446A" w14:textId="5848F721" w:rsidR="00DB025A" w:rsidRPr="003A7E50" w:rsidRDefault="6FEFAF9B" w:rsidP="1EB2ABDF">
      <w:r w:rsidRPr="1EB2ABDF">
        <w:rPr>
          <w:lang w:val="en-GB"/>
        </w:rPr>
        <w:t>Through the application of a multi-model structure, existing scenarios can be improved with respect to economic consistency (Opera), scenario optimization with respect to (a set of) KPI’s (Opera), asset optimization (</w:t>
      </w:r>
      <w:proofErr w:type="spellStart"/>
      <w:r w:rsidRPr="1EB2ABDF">
        <w:rPr>
          <w:lang w:val="en-GB"/>
        </w:rPr>
        <w:t>Moter</w:t>
      </w:r>
      <w:proofErr w:type="spellEnd"/>
      <w:r w:rsidRPr="1EB2ABDF">
        <w:rPr>
          <w:lang w:val="en-GB"/>
        </w:rPr>
        <w:t>). TSO / DSO models will still provide the necessary asset information for infrastructure planning while the ETM will provide the scenario description and function as communication tool to visualize or adjust scenarios/optimization outcomes.</w:t>
      </w:r>
    </w:p>
    <w:p w14:paraId="4CFDCF1F" w14:textId="2A67B190" w:rsidR="00486B44" w:rsidRPr="00486B44" w:rsidRDefault="6FEFAF9B" w:rsidP="00486B44">
      <w:r w:rsidRPr="1EB2ABDF">
        <w:rPr>
          <w:lang w:val="en-GB"/>
        </w:rPr>
        <w:t>This gives stakeholders, such as TSO’s and DSO’s, more insight into the future energy system and enables them to make better / more cost-effective decisions benefitting society.</w:t>
      </w:r>
    </w:p>
    <w:p w14:paraId="50FAB6AD" w14:textId="77777777" w:rsidR="00486B44" w:rsidRDefault="00486B44">
      <w:pPr>
        <w:rPr>
          <w:rFonts w:asciiTheme="majorHAnsi" w:eastAsiaTheme="majorEastAsia" w:hAnsiTheme="majorHAnsi" w:cstheme="majorBidi"/>
          <w:color w:val="2F5496" w:themeColor="accent1" w:themeShade="BF"/>
          <w:sz w:val="26"/>
          <w:szCs w:val="26"/>
          <w:lang w:val="en-GB"/>
        </w:rPr>
      </w:pPr>
      <w:r>
        <w:rPr>
          <w:lang w:val="en-GB"/>
        </w:rPr>
        <w:br w:type="page"/>
      </w:r>
    </w:p>
    <w:p w14:paraId="0723424D" w14:textId="722E305A" w:rsidR="006A7FA1" w:rsidRPr="00486B44" w:rsidRDefault="00486B44" w:rsidP="00486B44">
      <w:pPr>
        <w:pStyle w:val="Heading2"/>
      </w:pPr>
      <w:bookmarkStart w:id="2" w:name="_Toc153550115"/>
      <w:r>
        <w:lastRenderedPageBreak/>
        <w:t xml:space="preserve">1.2 </w:t>
      </w:r>
      <w:r w:rsidR="7D7CFDE7" w:rsidRPr="00486B44">
        <w:t xml:space="preserve">Models </w:t>
      </w:r>
      <w:proofErr w:type="gramStart"/>
      <w:r w:rsidR="7D7CFDE7" w:rsidRPr="00486B44">
        <w:t>used</w:t>
      </w:r>
      <w:bookmarkEnd w:id="2"/>
      <w:proofErr w:type="gramEnd"/>
      <w:r w:rsidR="7D7CFDE7" w:rsidRPr="00486B44">
        <w:t xml:space="preserve"> </w:t>
      </w:r>
    </w:p>
    <w:p w14:paraId="3D835A73" w14:textId="3B722F60" w:rsidR="7994AFD5" w:rsidRDefault="7994AFD5" w:rsidP="1EB2ABDF">
      <w:r w:rsidRPr="1EB2ABDF">
        <w:rPr>
          <w:lang w:val="en-GB"/>
        </w:rPr>
        <w:t>By making the following additions to the existing model structure (models TSO/DSO &amp; ETM) we can:</w:t>
      </w:r>
    </w:p>
    <w:p w14:paraId="055C4CBA" w14:textId="77777777" w:rsidR="000F5D03" w:rsidRDefault="000F5D03" w:rsidP="000F5D03">
      <w:pPr>
        <w:pStyle w:val="ListParagraph"/>
        <w:numPr>
          <w:ilvl w:val="0"/>
          <w:numId w:val="18"/>
        </w:numPr>
        <w:rPr>
          <w:lang w:val="en-GB"/>
        </w:rPr>
      </w:pPr>
      <w:r w:rsidRPr="21363994">
        <w:rPr>
          <w:lang w:val="en-GB"/>
        </w:rPr>
        <w:t xml:space="preserve">Abstract information from scenarios created by grid operators or policy makers (hourly curves, costs, </w:t>
      </w:r>
      <w:proofErr w:type="spellStart"/>
      <w:r w:rsidRPr="21363994">
        <w:rPr>
          <w:lang w:val="en-GB"/>
        </w:rPr>
        <w:t>kpi’s</w:t>
      </w:r>
      <w:proofErr w:type="spellEnd"/>
      <w:r w:rsidRPr="21363994">
        <w:rPr>
          <w:lang w:val="en-GB"/>
        </w:rPr>
        <w:t xml:space="preserve">, </w:t>
      </w:r>
      <w:proofErr w:type="gramStart"/>
      <w:r w:rsidRPr="21363994">
        <w:rPr>
          <w:lang w:val="en-GB"/>
        </w:rPr>
        <w:t>power, ..</w:t>
      </w:r>
      <w:proofErr w:type="gramEnd"/>
      <w:r w:rsidRPr="21363994">
        <w:rPr>
          <w:lang w:val="en-GB"/>
        </w:rPr>
        <w:t>) (ETM)</w:t>
      </w:r>
    </w:p>
    <w:p w14:paraId="5D1F7CBB" w14:textId="25ECF158" w:rsidR="7994AFD5" w:rsidRDefault="690BE451" w:rsidP="21363994">
      <w:pPr>
        <w:pStyle w:val="ListParagraph"/>
        <w:numPr>
          <w:ilvl w:val="0"/>
          <w:numId w:val="18"/>
        </w:numPr>
        <w:rPr>
          <w:lang w:val="en-GB"/>
        </w:rPr>
      </w:pPr>
      <w:r w:rsidRPr="21363994">
        <w:rPr>
          <w:lang w:val="en-GB"/>
        </w:rPr>
        <w:t xml:space="preserve">Do a </w:t>
      </w:r>
      <w:r w:rsidR="7994AFD5" w:rsidRPr="21363994">
        <w:rPr>
          <w:lang w:val="en-GB"/>
        </w:rPr>
        <w:t>cost optimization to create economically consistent scenarios</w:t>
      </w:r>
      <w:r w:rsidR="401A5F82" w:rsidRPr="21363994">
        <w:rPr>
          <w:lang w:val="en-GB"/>
        </w:rPr>
        <w:t xml:space="preserve"> (Opera)</w:t>
      </w:r>
    </w:p>
    <w:p w14:paraId="51609157" w14:textId="101FE6B1" w:rsidR="7994AFD5" w:rsidRDefault="6140BFC2" w:rsidP="1EB2ABDF">
      <w:pPr>
        <w:pStyle w:val="ListParagraph"/>
        <w:numPr>
          <w:ilvl w:val="0"/>
          <w:numId w:val="18"/>
        </w:numPr>
        <w:rPr>
          <w:lang w:val="en-GB"/>
        </w:rPr>
      </w:pPr>
      <w:r w:rsidRPr="21363994">
        <w:rPr>
          <w:lang w:val="en-GB"/>
        </w:rPr>
        <w:t>Regionalise information and attach it to a</w:t>
      </w:r>
      <w:r w:rsidR="7994AFD5" w:rsidRPr="21363994">
        <w:rPr>
          <w:lang w:val="en-GB"/>
        </w:rPr>
        <w:t xml:space="preserve"> grid topology</w:t>
      </w:r>
      <w:r w:rsidR="4A978AC3" w:rsidRPr="21363994">
        <w:rPr>
          <w:lang w:val="en-GB"/>
        </w:rPr>
        <w:t xml:space="preserve"> (Regionalisation model &amp; connect infra)</w:t>
      </w:r>
    </w:p>
    <w:p w14:paraId="684EEA07" w14:textId="368C76B7" w:rsidR="00EE0F4B" w:rsidRPr="00EE0F4B" w:rsidRDefault="000F5D03" w:rsidP="00EE0F4B">
      <w:pPr>
        <w:pStyle w:val="ListParagraph"/>
        <w:numPr>
          <w:ilvl w:val="0"/>
          <w:numId w:val="18"/>
        </w:numPr>
        <w:rPr>
          <w:lang w:val="en-GB"/>
        </w:rPr>
      </w:pPr>
      <w:r w:rsidRPr="21363994">
        <w:rPr>
          <w:lang w:val="en-GB"/>
        </w:rPr>
        <w:t>Optimize asset dispatch and dimensions (incl. network calculations) (</w:t>
      </w:r>
      <w:proofErr w:type="spellStart"/>
      <w:r w:rsidRPr="21363994">
        <w:rPr>
          <w:lang w:val="en-GB"/>
        </w:rPr>
        <w:t>Moter</w:t>
      </w:r>
      <w:proofErr w:type="spellEnd"/>
      <w:r w:rsidRPr="21363994">
        <w:rPr>
          <w:lang w:val="en-GB"/>
        </w:rPr>
        <w:t>)</w:t>
      </w:r>
    </w:p>
    <w:p w14:paraId="5A6BB393" w14:textId="2B5EF1EC" w:rsidR="1EB2ABDF" w:rsidRDefault="1EB2ABDF" w:rsidP="1EB2ABDF">
      <w:pPr>
        <w:rPr>
          <w:rFonts w:eastAsia="Calibri"/>
          <w:lang w:val="en-GB"/>
        </w:rPr>
      </w:pPr>
    </w:p>
    <w:p w14:paraId="4F68765E" w14:textId="24ED00A7" w:rsidR="006A7FA1" w:rsidRPr="00EE0F4B" w:rsidRDefault="006A7FA1" w:rsidP="21363994">
      <w:pPr>
        <w:rPr>
          <w:rStyle w:val="Heading3Char"/>
        </w:rPr>
      </w:pPr>
      <w:bookmarkStart w:id="3" w:name="_Toc153550116"/>
      <w:r w:rsidRPr="21363994">
        <w:rPr>
          <w:rStyle w:val="Heading3Char"/>
          <w:lang w:val="en-GB"/>
        </w:rPr>
        <w:t>Opera</w:t>
      </w:r>
      <w:bookmarkEnd w:id="3"/>
      <w:r w:rsidR="00E77744" w:rsidRPr="21363994">
        <w:rPr>
          <w:lang w:val="en-GB"/>
        </w:rPr>
        <w:t xml:space="preserve"> </w:t>
      </w:r>
    </w:p>
    <w:p w14:paraId="4BC0204C" w14:textId="28F36F7A" w:rsidR="001F1E3E" w:rsidRDefault="001F1E3E" w:rsidP="001F1E3E">
      <w:pPr>
        <w:rPr>
          <w:rFonts w:eastAsia="Calibri"/>
          <w:lang w:val="en-GB"/>
        </w:rPr>
      </w:pPr>
      <w:r w:rsidRPr="001F1E3E">
        <w:rPr>
          <w:rFonts w:eastAsia="Calibri"/>
          <w:lang w:val="en-GB"/>
        </w:rPr>
        <w:t>OPERA is a technology-rich energy system optimisation model for the Netherlands.</w:t>
      </w:r>
      <w:r>
        <w:rPr>
          <w:rFonts w:eastAsia="Calibri"/>
          <w:lang w:val="en-GB"/>
        </w:rPr>
        <w:t xml:space="preserve"> </w:t>
      </w:r>
      <w:r w:rsidRPr="001F1E3E">
        <w:rPr>
          <w:rFonts w:eastAsia="Calibri"/>
          <w:lang w:val="en-GB"/>
        </w:rPr>
        <w:t>Two features that make OPERA especially useful for developing sustainable energy</w:t>
      </w:r>
      <w:r>
        <w:rPr>
          <w:rFonts w:eastAsia="Calibri"/>
          <w:lang w:val="en-GB"/>
        </w:rPr>
        <w:t xml:space="preserve"> </w:t>
      </w:r>
      <w:r w:rsidRPr="001F1E3E">
        <w:rPr>
          <w:rFonts w:eastAsia="Calibri"/>
          <w:lang w:val="en-GB"/>
        </w:rPr>
        <w:t>scenarios for the Netherlands are: (1) it covers the complete energy system of the</w:t>
      </w:r>
      <w:r>
        <w:rPr>
          <w:rFonts w:eastAsia="Calibri"/>
          <w:lang w:val="en-GB"/>
        </w:rPr>
        <w:t xml:space="preserve"> </w:t>
      </w:r>
      <w:r w:rsidRPr="001F1E3E">
        <w:rPr>
          <w:rFonts w:eastAsia="Calibri"/>
          <w:lang w:val="en-GB"/>
        </w:rPr>
        <w:t>Netherlands and reflects all domestic emissions and types of greenhouse gases; (2)</w:t>
      </w:r>
      <w:r>
        <w:rPr>
          <w:rFonts w:eastAsia="Calibri"/>
          <w:lang w:val="en-GB"/>
        </w:rPr>
        <w:t xml:space="preserve"> </w:t>
      </w:r>
      <w:r w:rsidRPr="001F1E3E">
        <w:rPr>
          <w:rFonts w:eastAsia="Calibri"/>
          <w:lang w:val="en-GB"/>
        </w:rPr>
        <w:t>it simulates energy supply and demand, distinguishing different hour series with</w:t>
      </w:r>
      <w:r>
        <w:rPr>
          <w:rFonts w:eastAsia="Calibri"/>
          <w:lang w:val="en-GB"/>
        </w:rPr>
        <w:t xml:space="preserve"> </w:t>
      </w:r>
      <w:r w:rsidRPr="001F1E3E">
        <w:rPr>
          <w:rFonts w:eastAsia="Calibri"/>
          <w:lang w:val="en-GB"/>
        </w:rPr>
        <w:t>comparable supply and demand. These features permit the investigation of how to</w:t>
      </w:r>
      <w:r>
        <w:rPr>
          <w:rFonts w:eastAsia="Calibri"/>
          <w:lang w:val="en-GB"/>
        </w:rPr>
        <w:t xml:space="preserve"> </w:t>
      </w:r>
      <w:r w:rsidRPr="001F1E3E">
        <w:rPr>
          <w:rFonts w:eastAsia="Calibri"/>
          <w:lang w:val="en-GB"/>
        </w:rPr>
        <w:t>optimally deploy large capacities of intermittent renewable energy, among other</w:t>
      </w:r>
      <w:r>
        <w:rPr>
          <w:rFonts w:eastAsia="Calibri"/>
          <w:lang w:val="en-GB"/>
        </w:rPr>
        <w:t xml:space="preserve"> </w:t>
      </w:r>
      <w:r w:rsidRPr="001F1E3E">
        <w:rPr>
          <w:rFonts w:eastAsia="Calibri"/>
          <w:lang w:val="en-GB"/>
        </w:rPr>
        <w:t>things.</w:t>
      </w:r>
    </w:p>
    <w:p w14:paraId="40BE89E3" w14:textId="52563BD4" w:rsidR="00835979" w:rsidRDefault="00835979" w:rsidP="00835979">
      <w:pPr>
        <w:rPr>
          <w:rFonts w:eastAsia="Calibri"/>
          <w:lang w:val="en-GB"/>
        </w:rPr>
      </w:pPr>
      <w:r w:rsidRPr="00835979">
        <w:rPr>
          <w:rFonts w:eastAsia="Calibri"/>
          <w:lang w:val="en-GB"/>
        </w:rPr>
        <w:t>OPERA allows its users to examine the implications of technology diffusion,</w:t>
      </w:r>
      <w:r w:rsidR="00604984">
        <w:rPr>
          <w:rFonts w:eastAsia="Calibri"/>
          <w:lang w:val="en-GB"/>
        </w:rPr>
        <w:t xml:space="preserve"> </w:t>
      </w:r>
      <w:r w:rsidRPr="00835979">
        <w:rPr>
          <w:rFonts w:eastAsia="Calibri"/>
          <w:lang w:val="en-GB"/>
        </w:rPr>
        <w:t>efficiency improvement and policy interventions that reduce emissions of</w:t>
      </w:r>
      <w:r w:rsidR="00604984">
        <w:rPr>
          <w:rFonts w:eastAsia="Calibri"/>
          <w:lang w:val="en-GB"/>
        </w:rPr>
        <w:t xml:space="preserve"> </w:t>
      </w:r>
      <w:r w:rsidRPr="00835979">
        <w:rPr>
          <w:rFonts w:eastAsia="Calibri"/>
          <w:lang w:val="en-GB"/>
        </w:rPr>
        <w:t xml:space="preserve">greenhouse gases. </w:t>
      </w:r>
      <w:r w:rsidR="00604984">
        <w:rPr>
          <w:rFonts w:eastAsia="Calibri"/>
          <w:lang w:val="en-GB"/>
        </w:rPr>
        <w:t>In many</w:t>
      </w:r>
      <w:r w:rsidRPr="00835979">
        <w:rPr>
          <w:rFonts w:eastAsia="Calibri"/>
          <w:lang w:val="en-GB"/>
        </w:rPr>
        <w:t xml:space="preserve"> stud</w:t>
      </w:r>
      <w:r w:rsidR="00604984">
        <w:rPr>
          <w:rFonts w:eastAsia="Calibri"/>
          <w:lang w:val="en-GB"/>
        </w:rPr>
        <w:t>ies</w:t>
      </w:r>
      <w:r w:rsidRPr="00835979">
        <w:rPr>
          <w:rFonts w:eastAsia="Calibri"/>
          <w:lang w:val="en-GB"/>
        </w:rPr>
        <w:t>, OPERA calculates the configuration of the Dutch</w:t>
      </w:r>
      <w:r w:rsidR="00604984">
        <w:rPr>
          <w:rFonts w:eastAsia="Calibri"/>
          <w:lang w:val="en-GB"/>
        </w:rPr>
        <w:t xml:space="preserve"> </w:t>
      </w:r>
      <w:r w:rsidRPr="00835979">
        <w:rPr>
          <w:rFonts w:eastAsia="Calibri"/>
          <w:lang w:val="en-GB"/>
        </w:rPr>
        <w:t>energy system and the associated emissions, given specific goals and</w:t>
      </w:r>
      <w:r w:rsidR="00604984">
        <w:rPr>
          <w:rFonts w:eastAsia="Calibri"/>
          <w:lang w:val="en-GB"/>
        </w:rPr>
        <w:t xml:space="preserve"> </w:t>
      </w:r>
      <w:r w:rsidRPr="00835979">
        <w:rPr>
          <w:rFonts w:eastAsia="Calibri"/>
          <w:lang w:val="en-GB"/>
        </w:rPr>
        <w:t>preconditions, at the lowest system costs for specific years</w:t>
      </w:r>
      <w:r w:rsidR="00EE52AC">
        <w:rPr>
          <w:rFonts w:eastAsia="Calibri"/>
          <w:lang w:val="en-GB"/>
        </w:rPr>
        <w:t xml:space="preserve"> (e.g.</w:t>
      </w:r>
      <w:r w:rsidRPr="00835979">
        <w:rPr>
          <w:rFonts w:eastAsia="Calibri"/>
          <w:lang w:val="en-GB"/>
        </w:rPr>
        <w:t xml:space="preserve"> 2030, 2035, 2040,</w:t>
      </w:r>
      <w:r w:rsidR="00604984">
        <w:rPr>
          <w:rFonts w:eastAsia="Calibri"/>
          <w:lang w:val="en-GB"/>
        </w:rPr>
        <w:t xml:space="preserve"> </w:t>
      </w:r>
      <w:r w:rsidRPr="00835979">
        <w:rPr>
          <w:rFonts w:eastAsia="Calibri"/>
          <w:lang w:val="en-GB"/>
        </w:rPr>
        <w:t>2045 and 2050</w:t>
      </w:r>
      <w:r w:rsidR="00EE52AC">
        <w:rPr>
          <w:rFonts w:eastAsia="Calibri"/>
          <w:lang w:val="en-GB"/>
        </w:rPr>
        <w:t>)</w:t>
      </w:r>
      <w:r w:rsidRPr="00835979">
        <w:rPr>
          <w:rFonts w:eastAsia="Calibri"/>
          <w:lang w:val="en-GB"/>
        </w:rPr>
        <w:t>. Although at present OPERA is not a dynamic model, it does</w:t>
      </w:r>
      <w:r w:rsidR="00604984">
        <w:rPr>
          <w:rFonts w:eastAsia="Calibri"/>
          <w:lang w:val="en-GB"/>
        </w:rPr>
        <w:t xml:space="preserve"> </w:t>
      </w:r>
      <w:r w:rsidRPr="00835979">
        <w:rPr>
          <w:rFonts w:eastAsia="Calibri"/>
          <w:lang w:val="en-GB"/>
        </w:rPr>
        <w:t xml:space="preserve">consider existing assets by </w:t>
      </w:r>
      <w:proofErr w:type="gramStart"/>
      <w:r w:rsidRPr="00835979">
        <w:rPr>
          <w:rFonts w:eastAsia="Calibri"/>
          <w:lang w:val="en-GB"/>
        </w:rPr>
        <w:t>taking into account</w:t>
      </w:r>
      <w:proofErr w:type="gramEnd"/>
      <w:r w:rsidRPr="00835979">
        <w:rPr>
          <w:rFonts w:eastAsia="Calibri"/>
          <w:lang w:val="en-GB"/>
        </w:rPr>
        <w:t xml:space="preserve"> investments made in previous years</w:t>
      </w:r>
      <w:r w:rsidR="00604984">
        <w:rPr>
          <w:rFonts w:eastAsia="Calibri"/>
          <w:lang w:val="en-GB"/>
        </w:rPr>
        <w:t xml:space="preserve"> </w:t>
      </w:r>
      <w:r w:rsidRPr="00835979">
        <w:rPr>
          <w:rFonts w:eastAsia="Calibri"/>
          <w:lang w:val="en-GB"/>
        </w:rPr>
        <w:t>and their technical lifetime. In the year for which the optimization is performed, new</w:t>
      </w:r>
      <w:r w:rsidR="00604984">
        <w:rPr>
          <w:rFonts w:eastAsia="Calibri"/>
          <w:lang w:val="en-GB"/>
        </w:rPr>
        <w:t xml:space="preserve"> </w:t>
      </w:r>
      <w:r w:rsidRPr="00835979">
        <w:rPr>
          <w:rFonts w:eastAsia="Calibri"/>
          <w:lang w:val="en-GB"/>
        </w:rPr>
        <w:t>investments are added to the existing assets if needed. For energy production and</w:t>
      </w:r>
      <w:r w:rsidR="00604984">
        <w:rPr>
          <w:rFonts w:eastAsia="Calibri"/>
          <w:lang w:val="en-GB"/>
        </w:rPr>
        <w:t xml:space="preserve"> </w:t>
      </w:r>
      <w:r w:rsidRPr="00835979">
        <w:rPr>
          <w:rFonts w:eastAsia="Calibri"/>
          <w:lang w:val="en-GB"/>
        </w:rPr>
        <w:t>use, the model can choose from more than 600 technology options covering the</w:t>
      </w:r>
      <w:r w:rsidR="00604984">
        <w:rPr>
          <w:rFonts w:eastAsia="Calibri"/>
          <w:lang w:val="en-GB"/>
        </w:rPr>
        <w:t xml:space="preserve"> </w:t>
      </w:r>
      <w:r w:rsidRPr="00835979">
        <w:rPr>
          <w:rFonts w:eastAsia="Calibri"/>
          <w:lang w:val="en-GB"/>
        </w:rPr>
        <w:t>whole technology chain from production to end-use demand services, including</w:t>
      </w:r>
      <w:r w:rsidR="00604984">
        <w:rPr>
          <w:rFonts w:eastAsia="Calibri"/>
          <w:lang w:val="en-GB"/>
        </w:rPr>
        <w:t xml:space="preserve"> </w:t>
      </w:r>
      <w:r w:rsidRPr="00835979">
        <w:rPr>
          <w:rFonts w:eastAsia="Calibri"/>
          <w:lang w:val="en-GB"/>
        </w:rPr>
        <w:t>technologies that convert primary into secondary sources. The techno-economic</w:t>
      </w:r>
      <w:r w:rsidR="00604984">
        <w:rPr>
          <w:rFonts w:eastAsia="Calibri"/>
          <w:lang w:val="en-GB"/>
        </w:rPr>
        <w:t xml:space="preserve"> </w:t>
      </w:r>
      <w:r w:rsidRPr="00835979">
        <w:rPr>
          <w:rFonts w:eastAsia="Calibri"/>
          <w:lang w:val="en-GB"/>
        </w:rPr>
        <w:t>data for these options are retrieved from a database containing current data and</w:t>
      </w:r>
      <w:r w:rsidR="00604984">
        <w:rPr>
          <w:rFonts w:eastAsia="Calibri"/>
          <w:lang w:val="en-GB"/>
        </w:rPr>
        <w:t xml:space="preserve"> </w:t>
      </w:r>
      <w:r w:rsidRPr="00835979">
        <w:rPr>
          <w:rFonts w:eastAsia="Calibri"/>
          <w:lang w:val="en-GB"/>
        </w:rPr>
        <w:t>projections for parameter values in 2030 and 2050, derived from an extensive</w:t>
      </w:r>
      <w:r w:rsidR="00604984">
        <w:rPr>
          <w:rFonts w:eastAsia="Calibri"/>
          <w:lang w:val="en-GB"/>
        </w:rPr>
        <w:t xml:space="preserve"> </w:t>
      </w:r>
      <w:r w:rsidRPr="00835979">
        <w:rPr>
          <w:rFonts w:eastAsia="Calibri"/>
          <w:lang w:val="en-GB"/>
        </w:rPr>
        <w:t>literature assessment. This techno-economic data has been reviewed by TNO</w:t>
      </w:r>
      <w:r w:rsidR="00604984">
        <w:rPr>
          <w:rFonts w:eastAsia="Calibri"/>
          <w:lang w:val="en-GB"/>
        </w:rPr>
        <w:t xml:space="preserve"> </w:t>
      </w:r>
      <w:r w:rsidRPr="00835979">
        <w:rPr>
          <w:rFonts w:eastAsia="Calibri"/>
          <w:lang w:val="en-GB"/>
        </w:rPr>
        <w:t xml:space="preserve">experts for </w:t>
      </w:r>
      <w:proofErr w:type="gramStart"/>
      <w:r w:rsidRPr="00835979">
        <w:rPr>
          <w:rFonts w:eastAsia="Calibri"/>
          <w:lang w:val="en-GB"/>
        </w:rPr>
        <w:t>a large number of</w:t>
      </w:r>
      <w:proofErr w:type="gramEnd"/>
      <w:r w:rsidRPr="00835979">
        <w:rPr>
          <w:rFonts w:eastAsia="Calibri"/>
          <w:lang w:val="en-GB"/>
        </w:rPr>
        <w:t xml:space="preserve"> technologies and summarized in fact sheets</w:t>
      </w:r>
      <w:r w:rsidR="006A023C">
        <w:rPr>
          <w:rFonts w:eastAsia="Calibri"/>
          <w:lang w:val="en-GB"/>
        </w:rPr>
        <w:t xml:space="preserve"> (see </w:t>
      </w:r>
      <w:hyperlink r:id="rId11" w:history="1">
        <w:r w:rsidR="006A023C" w:rsidRPr="006C27B3">
          <w:rPr>
            <w:rStyle w:val="Hyperlink"/>
            <w:rFonts w:eastAsia="Calibri"/>
            <w:lang w:val="en-GB"/>
          </w:rPr>
          <w:t>https://energy.nl/</w:t>
        </w:r>
      </w:hyperlink>
      <w:r w:rsidR="006A023C">
        <w:rPr>
          <w:rFonts w:eastAsia="Calibri"/>
          <w:lang w:val="en-GB"/>
        </w:rPr>
        <w:t>)</w:t>
      </w:r>
      <w:r w:rsidRPr="00835979">
        <w:rPr>
          <w:rFonts w:eastAsia="Calibri"/>
          <w:lang w:val="en-GB"/>
        </w:rPr>
        <w:t>. The fact</w:t>
      </w:r>
      <w:r w:rsidR="00604984">
        <w:rPr>
          <w:rFonts w:eastAsia="Calibri"/>
          <w:lang w:val="en-GB"/>
        </w:rPr>
        <w:t xml:space="preserve"> </w:t>
      </w:r>
      <w:r w:rsidRPr="00835979">
        <w:rPr>
          <w:rFonts w:eastAsia="Calibri"/>
          <w:lang w:val="en-GB"/>
        </w:rPr>
        <w:t>sheets contain performance and cost parameters for 2030 and 2050 based on</w:t>
      </w:r>
      <w:r w:rsidR="00604984">
        <w:rPr>
          <w:rFonts w:eastAsia="Calibri"/>
          <w:lang w:val="en-GB"/>
        </w:rPr>
        <w:t xml:space="preserve"> </w:t>
      </w:r>
      <w:r w:rsidRPr="00835979">
        <w:rPr>
          <w:rFonts w:eastAsia="Calibri"/>
          <w:lang w:val="en-GB"/>
        </w:rPr>
        <w:t>learning percentages. For technologies with learning potential for which the learning</w:t>
      </w:r>
      <w:r w:rsidR="00604984">
        <w:rPr>
          <w:rFonts w:eastAsia="Calibri"/>
          <w:lang w:val="en-GB"/>
        </w:rPr>
        <w:t xml:space="preserve"> </w:t>
      </w:r>
      <w:r w:rsidRPr="00835979">
        <w:rPr>
          <w:rFonts w:eastAsia="Calibri"/>
          <w:lang w:val="en-GB"/>
        </w:rPr>
        <w:t>rate is unknown, an investment cost reduction of 20% is assumed between 2030</w:t>
      </w:r>
      <w:r w:rsidR="00604984">
        <w:rPr>
          <w:rFonts w:eastAsia="Calibri"/>
          <w:lang w:val="en-GB"/>
        </w:rPr>
        <w:t xml:space="preserve"> </w:t>
      </w:r>
      <w:r w:rsidRPr="00835979">
        <w:rPr>
          <w:rFonts w:eastAsia="Calibri"/>
          <w:lang w:val="en-GB"/>
        </w:rPr>
        <w:t>and 2050.</w:t>
      </w:r>
    </w:p>
    <w:p w14:paraId="1A63F441" w14:textId="77777777" w:rsidR="00B81280" w:rsidRPr="00B81280" w:rsidRDefault="00B81280" w:rsidP="00B81280">
      <w:pPr>
        <w:rPr>
          <w:rFonts w:eastAsia="Calibri"/>
          <w:lang w:val="en-GB"/>
        </w:rPr>
      </w:pPr>
      <w:r w:rsidRPr="00B81280">
        <w:rPr>
          <w:rFonts w:eastAsia="Calibri"/>
          <w:lang w:val="en-GB"/>
        </w:rPr>
        <w:t xml:space="preserve">The energy system OPERA computes </w:t>
      </w:r>
      <w:proofErr w:type="gramStart"/>
      <w:r w:rsidRPr="00B81280">
        <w:rPr>
          <w:rFonts w:eastAsia="Calibri"/>
          <w:lang w:val="en-GB"/>
        </w:rPr>
        <w:t>has</w:t>
      </w:r>
      <w:proofErr w:type="gramEnd"/>
      <w:r w:rsidRPr="00B81280">
        <w:rPr>
          <w:rFonts w:eastAsia="Calibri"/>
          <w:lang w:val="en-GB"/>
        </w:rPr>
        <w:t xml:space="preserve"> to meet the annual demand for:</w:t>
      </w:r>
    </w:p>
    <w:p w14:paraId="56512864" w14:textId="17FAE0F8" w:rsidR="00B81280" w:rsidRPr="00B81280" w:rsidRDefault="00B81280" w:rsidP="00B81280">
      <w:pPr>
        <w:pStyle w:val="ListParagraph"/>
        <w:numPr>
          <w:ilvl w:val="0"/>
          <w:numId w:val="22"/>
        </w:numPr>
        <w:rPr>
          <w:rFonts w:eastAsia="Calibri"/>
          <w:lang w:val="en-GB"/>
        </w:rPr>
      </w:pPr>
      <w:r w:rsidRPr="00B81280">
        <w:rPr>
          <w:rFonts w:eastAsia="Calibri"/>
          <w:lang w:val="en-GB"/>
        </w:rPr>
        <w:t>energy services (heat and electricity) of built environment, industry, service sector and agriculture,</w:t>
      </w:r>
    </w:p>
    <w:p w14:paraId="028755C7" w14:textId="10170851" w:rsidR="00B81280" w:rsidRPr="00B81280" w:rsidRDefault="00B81280" w:rsidP="00B81280">
      <w:pPr>
        <w:pStyle w:val="ListParagraph"/>
        <w:numPr>
          <w:ilvl w:val="0"/>
          <w:numId w:val="22"/>
        </w:numPr>
        <w:rPr>
          <w:rFonts w:eastAsia="Calibri"/>
          <w:lang w:val="en-GB"/>
        </w:rPr>
      </w:pPr>
      <w:r w:rsidRPr="00B81280">
        <w:rPr>
          <w:rFonts w:eastAsia="Calibri"/>
          <w:lang w:val="en-GB"/>
        </w:rPr>
        <w:t>domestic transport of people and goods,</w:t>
      </w:r>
    </w:p>
    <w:p w14:paraId="1CF277C8" w14:textId="3D3E7DDE" w:rsidR="00B81280" w:rsidRPr="00B81280" w:rsidRDefault="00B81280" w:rsidP="00B81280">
      <w:pPr>
        <w:pStyle w:val="ListParagraph"/>
        <w:numPr>
          <w:ilvl w:val="0"/>
          <w:numId w:val="22"/>
        </w:numPr>
        <w:rPr>
          <w:rFonts w:eastAsia="Calibri"/>
          <w:lang w:val="en-GB"/>
        </w:rPr>
      </w:pPr>
      <w:r w:rsidRPr="00B81280">
        <w:rPr>
          <w:rFonts w:eastAsia="Calibri"/>
          <w:lang w:val="en-GB"/>
        </w:rPr>
        <w:t>fuels for international transport (bunker fuels),</w:t>
      </w:r>
    </w:p>
    <w:p w14:paraId="17E92874" w14:textId="411BE447" w:rsidR="00464987" w:rsidRDefault="00B81280" w:rsidP="00B81280">
      <w:pPr>
        <w:pStyle w:val="ListParagraph"/>
        <w:numPr>
          <w:ilvl w:val="0"/>
          <w:numId w:val="22"/>
        </w:numPr>
        <w:rPr>
          <w:rFonts w:eastAsia="Calibri"/>
          <w:lang w:val="en-GB"/>
        </w:rPr>
      </w:pPr>
      <w:r w:rsidRPr="00B81280">
        <w:rPr>
          <w:rFonts w:eastAsia="Calibri"/>
          <w:lang w:val="en-GB"/>
        </w:rPr>
        <w:t xml:space="preserve">production of industrial products (including steel, aluminium, ammonia, ethylene, methanol, chlorine, salt, </w:t>
      </w:r>
      <w:proofErr w:type="gramStart"/>
      <w:r w:rsidRPr="00B81280">
        <w:rPr>
          <w:rFonts w:eastAsia="Calibri"/>
          <w:lang w:val="en-GB"/>
        </w:rPr>
        <w:t>ceramics</w:t>
      </w:r>
      <w:proofErr w:type="gramEnd"/>
      <w:r w:rsidRPr="00B81280">
        <w:rPr>
          <w:rFonts w:eastAsia="Calibri"/>
          <w:lang w:val="en-GB"/>
        </w:rPr>
        <w:t xml:space="preserve"> and glass).</w:t>
      </w:r>
    </w:p>
    <w:p w14:paraId="28F1B968" w14:textId="77777777" w:rsidR="00B81280" w:rsidRDefault="00B81280" w:rsidP="00B81280">
      <w:pPr>
        <w:rPr>
          <w:rFonts w:eastAsia="Calibri"/>
          <w:lang w:val="en-GB"/>
        </w:rPr>
      </w:pPr>
    </w:p>
    <w:p w14:paraId="2E015377" w14:textId="77777777" w:rsidR="00C97E5A" w:rsidRDefault="008F4F25" w:rsidP="008F4F25">
      <w:pPr>
        <w:rPr>
          <w:rFonts w:eastAsia="Calibri"/>
          <w:lang w:val="en-GB"/>
        </w:rPr>
      </w:pPr>
      <w:r w:rsidRPr="008F4F25">
        <w:rPr>
          <w:rFonts w:eastAsia="Calibri"/>
          <w:lang w:val="en-GB"/>
        </w:rPr>
        <w:t>OPERA calculates the primary energy mix and an energy mix for each end-use</w:t>
      </w:r>
      <w:r>
        <w:rPr>
          <w:rFonts w:eastAsia="Calibri"/>
          <w:lang w:val="en-GB"/>
        </w:rPr>
        <w:t xml:space="preserve"> </w:t>
      </w:r>
      <w:r w:rsidRPr="008F4F25">
        <w:rPr>
          <w:rFonts w:eastAsia="Calibri"/>
          <w:lang w:val="en-GB"/>
        </w:rPr>
        <w:t xml:space="preserve">sector. Fossil primary fuels (oil, </w:t>
      </w:r>
      <w:proofErr w:type="gramStart"/>
      <w:r w:rsidRPr="008F4F25">
        <w:rPr>
          <w:rFonts w:eastAsia="Calibri"/>
          <w:lang w:val="en-GB"/>
        </w:rPr>
        <w:t>coal</w:t>
      </w:r>
      <w:proofErr w:type="gramEnd"/>
      <w:r w:rsidRPr="008F4F25">
        <w:rPr>
          <w:rFonts w:eastAsia="Calibri"/>
          <w:lang w:val="en-GB"/>
        </w:rPr>
        <w:t xml:space="preserve"> and natural gas) are assumed to be available</w:t>
      </w:r>
      <w:r>
        <w:rPr>
          <w:rFonts w:eastAsia="Calibri"/>
          <w:lang w:val="en-GB"/>
        </w:rPr>
        <w:t xml:space="preserve"> </w:t>
      </w:r>
      <w:r w:rsidRPr="008F4F25">
        <w:rPr>
          <w:rFonts w:eastAsia="Calibri"/>
          <w:lang w:val="en-GB"/>
        </w:rPr>
        <w:t xml:space="preserve">at a certain exogenous market price. For domestic </w:t>
      </w:r>
      <w:r w:rsidRPr="008F4F25">
        <w:rPr>
          <w:rFonts w:eastAsia="Calibri"/>
          <w:lang w:val="en-GB"/>
        </w:rPr>
        <w:lastRenderedPageBreak/>
        <w:t>renewable energy (solar,</w:t>
      </w:r>
      <w:r>
        <w:rPr>
          <w:rFonts w:eastAsia="Calibri"/>
          <w:lang w:val="en-GB"/>
        </w:rPr>
        <w:t xml:space="preserve"> </w:t>
      </w:r>
      <w:proofErr w:type="gramStart"/>
      <w:r w:rsidRPr="008F4F25">
        <w:rPr>
          <w:rFonts w:eastAsia="Calibri"/>
          <w:lang w:val="en-GB"/>
        </w:rPr>
        <w:t>onshore</w:t>
      </w:r>
      <w:proofErr w:type="gramEnd"/>
      <w:r w:rsidRPr="008F4F25">
        <w:rPr>
          <w:rFonts w:eastAsia="Calibri"/>
          <w:lang w:val="en-GB"/>
        </w:rPr>
        <w:t xml:space="preserve"> and offshore wind, biomass, geothermal energy), a maximum potential</w:t>
      </w:r>
      <w:r>
        <w:rPr>
          <w:rFonts w:eastAsia="Calibri"/>
          <w:lang w:val="en-GB"/>
        </w:rPr>
        <w:t xml:space="preserve"> </w:t>
      </w:r>
      <w:r w:rsidRPr="008F4F25">
        <w:rPr>
          <w:rFonts w:eastAsia="Calibri"/>
          <w:lang w:val="en-GB"/>
        </w:rPr>
        <w:t>applies. In OPERA captured CO2 can be stored or used in industrial processes. A</w:t>
      </w:r>
      <w:r>
        <w:rPr>
          <w:rFonts w:eastAsia="Calibri"/>
          <w:lang w:val="en-GB"/>
        </w:rPr>
        <w:t xml:space="preserve"> </w:t>
      </w:r>
      <w:r w:rsidRPr="008F4F25">
        <w:rPr>
          <w:rFonts w:eastAsia="Calibri"/>
          <w:lang w:val="en-GB"/>
        </w:rPr>
        <w:t>maximum capacity applies for the storage of CO2. OPERA can import refined oil</w:t>
      </w:r>
      <w:r>
        <w:rPr>
          <w:rFonts w:eastAsia="Calibri"/>
          <w:lang w:val="en-GB"/>
        </w:rPr>
        <w:t xml:space="preserve"> </w:t>
      </w:r>
      <w:r w:rsidRPr="008F4F25">
        <w:rPr>
          <w:rFonts w:eastAsia="Calibri"/>
          <w:lang w:val="en-GB"/>
        </w:rPr>
        <w:t xml:space="preserve">products, biomass, biofuels, </w:t>
      </w:r>
      <w:proofErr w:type="gramStart"/>
      <w:r w:rsidRPr="008F4F25">
        <w:rPr>
          <w:rFonts w:eastAsia="Calibri"/>
          <w:lang w:val="en-GB"/>
        </w:rPr>
        <w:t>hydrogen</w:t>
      </w:r>
      <w:proofErr w:type="gramEnd"/>
      <w:r w:rsidRPr="008F4F25">
        <w:rPr>
          <w:rFonts w:eastAsia="Calibri"/>
          <w:lang w:val="en-GB"/>
        </w:rPr>
        <w:t xml:space="preserve"> and electricity at a certain price and within</w:t>
      </w:r>
      <w:r>
        <w:rPr>
          <w:rFonts w:eastAsia="Calibri"/>
          <w:lang w:val="en-GB"/>
        </w:rPr>
        <w:t xml:space="preserve"> </w:t>
      </w:r>
      <w:r w:rsidRPr="008F4F25">
        <w:rPr>
          <w:rFonts w:eastAsia="Calibri"/>
          <w:lang w:val="en-GB"/>
        </w:rPr>
        <w:t>assumed supply limits. Electricity trade with neighbouring countries have been</w:t>
      </w:r>
      <w:r>
        <w:rPr>
          <w:rFonts w:eastAsia="Calibri"/>
          <w:lang w:val="en-GB"/>
        </w:rPr>
        <w:t xml:space="preserve"> </w:t>
      </w:r>
      <w:r w:rsidRPr="008F4F25">
        <w:rPr>
          <w:rFonts w:eastAsia="Calibri"/>
          <w:lang w:val="en-GB"/>
        </w:rPr>
        <w:t xml:space="preserve">determined using the European electricity market model COMPETES (Lise, </w:t>
      </w:r>
      <w:proofErr w:type="spellStart"/>
      <w:r w:rsidRPr="008F4F25">
        <w:rPr>
          <w:rFonts w:eastAsia="Calibri"/>
          <w:lang w:val="en-GB"/>
        </w:rPr>
        <w:t>Sijm</w:t>
      </w:r>
      <w:proofErr w:type="spellEnd"/>
      <w:r w:rsidRPr="008F4F25">
        <w:rPr>
          <w:rFonts w:eastAsia="Calibri"/>
          <w:lang w:val="en-GB"/>
        </w:rPr>
        <w:t>, &amp;</w:t>
      </w:r>
      <w:r>
        <w:rPr>
          <w:rFonts w:eastAsia="Calibri"/>
          <w:lang w:val="en-GB"/>
        </w:rPr>
        <w:t xml:space="preserve"> </w:t>
      </w:r>
      <w:r w:rsidRPr="008F4F25">
        <w:rPr>
          <w:rFonts w:eastAsia="Calibri"/>
          <w:lang w:val="en-GB"/>
        </w:rPr>
        <w:t>Hobbs, 2010). To calculate system costs, OPERA uses a national cost-benefit</w:t>
      </w:r>
      <w:r>
        <w:rPr>
          <w:rFonts w:eastAsia="Calibri"/>
          <w:lang w:val="en-GB"/>
        </w:rPr>
        <w:t xml:space="preserve"> </w:t>
      </w:r>
      <w:r w:rsidRPr="008F4F25">
        <w:rPr>
          <w:rFonts w:eastAsia="Calibri"/>
          <w:lang w:val="en-GB"/>
        </w:rPr>
        <w:t>approach with a discount rate of 2.25% (</w:t>
      </w:r>
      <w:proofErr w:type="spellStart"/>
      <w:r w:rsidRPr="008F4F25">
        <w:rPr>
          <w:rFonts w:eastAsia="Calibri"/>
          <w:lang w:val="en-GB"/>
        </w:rPr>
        <w:t>Werkgroep</w:t>
      </w:r>
      <w:proofErr w:type="spellEnd"/>
      <w:r w:rsidRPr="008F4F25">
        <w:rPr>
          <w:rFonts w:eastAsia="Calibri"/>
          <w:lang w:val="en-GB"/>
        </w:rPr>
        <w:t xml:space="preserve"> </w:t>
      </w:r>
      <w:proofErr w:type="spellStart"/>
      <w:r w:rsidRPr="008F4F25">
        <w:rPr>
          <w:rFonts w:eastAsia="Calibri"/>
          <w:lang w:val="en-GB"/>
        </w:rPr>
        <w:t>Disconteringsvoet</w:t>
      </w:r>
      <w:proofErr w:type="spellEnd"/>
      <w:r w:rsidRPr="008F4F25">
        <w:rPr>
          <w:rFonts w:eastAsia="Calibri"/>
          <w:lang w:val="en-GB"/>
        </w:rPr>
        <w:t>, 2020).</w:t>
      </w:r>
      <w:r>
        <w:rPr>
          <w:rFonts w:eastAsia="Calibri"/>
          <w:lang w:val="en-GB"/>
        </w:rPr>
        <w:t xml:space="preserve"> </w:t>
      </w:r>
    </w:p>
    <w:p w14:paraId="3E14F75D" w14:textId="0838EA12" w:rsidR="00B81280" w:rsidRDefault="008F4F25" w:rsidP="00B81280">
      <w:pPr>
        <w:rPr>
          <w:rFonts w:eastAsia="Calibri"/>
          <w:lang w:val="en-GB"/>
        </w:rPr>
      </w:pPr>
      <w:r w:rsidRPr="008F4F25">
        <w:rPr>
          <w:rFonts w:eastAsia="Calibri"/>
          <w:lang w:val="en-GB"/>
        </w:rPr>
        <w:t xml:space="preserve">Taxes, levies (e.g. CO2 price) and subsidies are not </w:t>
      </w:r>
      <w:proofErr w:type="gramStart"/>
      <w:r w:rsidRPr="008F4F25">
        <w:rPr>
          <w:rFonts w:eastAsia="Calibri"/>
          <w:lang w:val="en-GB"/>
        </w:rPr>
        <w:t>taken into account</w:t>
      </w:r>
      <w:proofErr w:type="gramEnd"/>
      <w:r w:rsidRPr="008F4F25">
        <w:rPr>
          <w:rFonts w:eastAsia="Calibri"/>
          <w:lang w:val="en-GB"/>
        </w:rPr>
        <w:t>. Total</w:t>
      </w:r>
      <w:r w:rsidR="00C97E5A">
        <w:rPr>
          <w:rFonts w:eastAsia="Calibri"/>
          <w:lang w:val="en-GB"/>
        </w:rPr>
        <w:t xml:space="preserve"> </w:t>
      </w:r>
      <w:r w:rsidRPr="008F4F25">
        <w:rPr>
          <w:rFonts w:eastAsia="Calibri"/>
          <w:lang w:val="en-GB"/>
        </w:rPr>
        <w:t>system costs are the sum of the annualised investment costs, annual operation and</w:t>
      </w:r>
      <w:r w:rsidR="00C97E5A">
        <w:rPr>
          <w:rFonts w:eastAsia="Calibri"/>
          <w:lang w:val="en-GB"/>
        </w:rPr>
        <w:t xml:space="preserve"> </w:t>
      </w:r>
      <w:r w:rsidRPr="008F4F25">
        <w:rPr>
          <w:rFonts w:eastAsia="Calibri"/>
          <w:lang w:val="en-GB"/>
        </w:rPr>
        <w:t>maintenance costs, cost for energy transport and costs for imported energy minus</w:t>
      </w:r>
      <w:r w:rsidR="00C97E5A">
        <w:rPr>
          <w:rFonts w:eastAsia="Calibri"/>
          <w:lang w:val="en-GB"/>
        </w:rPr>
        <w:t xml:space="preserve"> </w:t>
      </w:r>
      <w:r w:rsidRPr="008F4F25">
        <w:rPr>
          <w:rFonts w:eastAsia="Calibri"/>
          <w:lang w:val="en-GB"/>
        </w:rPr>
        <w:t xml:space="preserve">revenues from exported energy. OPERA only </w:t>
      </w:r>
      <w:proofErr w:type="gramStart"/>
      <w:r w:rsidRPr="008F4F25">
        <w:rPr>
          <w:rFonts w:eastAsia="Calibri"/>
          <w:lang w:val="en-GB"/>
        </w:rPr>
        <w:t>takes into account</w:t>
      </w:r>
      <w:proofErr w:type="gramEnd"/>
      <w:r w:rsidRPr="008F4F25">
        <w:rPr>
          <w:rFonts w:eastAsia="Calibri"/>
          <w:lang w:val="en-GB"/>
        </w:rPr>
        <w:t xml:space="preserve"> policy</w:t>
      </w:r>
      <w:r w:rsidR="00C97E5A">
        <w:rPr>
          <w:rFonts w:eastAsia="Calibri"/>
          <w:lang w:val="en-GB"/>
        </w:rPr>
        <w:t xml:space="preserve"> </w:t>
      </w:r>
      <w:r w:rsidRPr="008F4F25">
        <w:rPr>
          <w:rFonts w:eastAsia="Calibri"/>
          <w:lang w:val="en-GB"/>
        </w:rPr>
        <w:t>preconditions arising from the scenarios, such as closing coal-fired power stations</w:t>
      </w:r>
      <w:r w:rsidR="00C97E5A">
        <w:rPr>
          <w:rFonts w:eastAsia="Calibri"/>
          <w:lang w:val="en-GB"/>
        </w:rPr>
        <w:t xml:space="preserve"> </w:t>
      </w:r>
      <w:r w:rsidRPr="008F4F25">
        <w:rPr>
          <w:rFonts w:eastAsia="Calibri"/>
          <w:lang w:val="en-GB"/>
        </w:rPr>
        <w:t>before 2030 or a limited use of CO2 storage in the TRANSFORM scenario.</w:t>
      </w:r>
    </w:p>
    <w:p w14:paraId="04EF6290" w14:textId="77777777" w:rsidR="00CD7CEB" w:rsidRDefault="00CD7CEB" w:rsidP="002C00C9">
      <w:pPr>
        <w:keepNext/>
        <w:jc w:val="center"/>
      </w:pPr>
      <w:r>
        <w:rPr>
          <w:rFonts w:eastAsia="Calibri"/>
          <w:noProof/>
          <w:lang w:val="en-GB"/>
        </w:rPr>
        <w:drawing>
          <wp:inline distT="0" distB="0" distL="0" distR="0" wp14:anchorId="038D4756" wp14:editId="6334FFFB">
            <wp:extent cx="5153891" cy="2863274"/>
            <wp:effectExtent l="0" t="0" r="889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168038" cy="2871133"/>
                    </a:xfrm>
                    <a:prstGeom prst="rect">
                      <a:avLst/>
                    </a:prstGeom>
                  </pic:spPr>
                </pic:pic>
              </a:graphicData>
            </a:graphic>
          </wp:inline>
        </w:drawing>
      </w:r>
    </w:p>
    <w:p w14:paraId="4732BF06" w14:textId="1DC162A2" w:rsidR="00C97E5A" w:rsidRDefault="00CD7CEB" w:rsidP="00CD7CEB">
      <w:pPr>
        <w:pStyle w:val="Caption"/>
      </w:pPr>
      <w:r>
        <w:t xml:space="preserve">Figure </w:t>
      </w:r>
      <w:r>
        <w:fldChar w:fldCharType="begin"/>
      </w:r>
      <w:r>
        <w:instrText xml:space="preserve"> SEQ Figure \* ARABIC </w:instrText>
      </w:r>
      <w:r>
        <w:fldChar w:fldCharType="separate"/>
      </w:r>
      <w:r w:rsidR="005C3C57">
        <w:rPr>
          <w:noProof/>
        </w:rPr>
        <w:t>1</w:t>
      </w:r>
      <w:r>
        <w:fldChar w:fldCharType="end"/>
      </w:r>
      <w:r>
        <w:t>:</w:t>
      </w:r>
      <w:r w:rsidR="002C00C9">
        <w:t xml:space="preserve"> </w:t>
      </w:r>
      <w:r>
        <w:t xml:space="preserve">Example Opera output, showing the primary energy supply by energy source in the ADAPT scenario for 2030, 2040, </w:t>
      </w:r>
      <w:proofErr w:type="gramStart"/>
      <w:r>
        <w:t>2050</w:t>
      </w:r>
      <w:proofErr w:type="gramEnd"/>
    </w:p>
    <w:p w14:paraId="3A39F7EC" w14:textId="77777777" w:rsidR="00F5638E" w:rsidRDefault="00F5638E" w:rsidP="00716DE0">
      <w:pPr>
        <w:rPr>
          <w:lang w:val="en-GB" w:eastAsia="zh-CN"/>
        </w:rPr>
      </w:pPr>
    </w:p>
    <w:p w14:paraId="46F59BA2" w14:textId="77777777" w:rsidR="002C00C9" w:rsidRPr="002C00C9" w:rsidRDefault="002C00C9" w:rsidP="002C00C9">
      <w:pPr>
        <w:pStyle w:val="BodyText"/>
        <w:rPr>
          <w:lang w:val="en-GB" w:eastAsia="zh-CN"/>
        </w:rPr>
      </w:pPr>
    </w:p>
    <w:p w14:paraId="7DEAE725" w14:textId="77777777" w:rsidR="00C74DD5" w:rsidRDefault="00C74DD5">
      <w:pPr>
        <w:rPr>
          <w:rFonts w:asciiTheme="majorHAnsi" w:eastAsiaTheme="majorEastAsia" w:hAnsiTheme="majorHAnsi" w:cstheme="majorBidi"/>
          <w:color w:val="1F3763" w:themeColor="accent1" w:themeShade="7F"/>
          <w:sz w:val="24"/>
          <w:szCs w:val="24"/>
        </w:rPr>
      </w:pPr>
      <w:r>
        <w:br w:type="page"/>
      </w:r>
    </w:p>
    <w:p w14:paraId="5E730231" w14:textId="6F5729C9" w:rsidR="00C6348E" w:rsidRPr="00C74DD5" w:rsidRDefault="006A7FA1" w:rsidP="00C74DD5">
      <w:pPr>
        <w:pStyle w:val="Heading3"/>
      </w:pPr>
      <w:bookmarkStart w:id="4" w:name="_Toc153550117"/>
      <w:proofErr w:type="spellStart"/>
      <w:r w:rsidRPr="00C74DD5">
        <w:lastRenderedPageBreak/>
        <w:t>Moter</w:t>
      </w:r>
      <w:bookmarkEnd w:id="4"/>
      <w:proofErr w:type="spellEnd"/>
      <w:r w:rsidRPr="00C74DD5">
        <w:t xml:space="preserve"> </w:t>
      </w:r>
    </w:p>
    <w:p w14:paraId="4B8E75AF" w14:textId="77777777" w:rsidR="00070022" w:rsidRDefault="00070022" w:rsidP="00C6348E"/>
    <w:p w14:paraId="23C76146" w14:textId="63DC2668" w:rsidR="003C4DB4" w:rsidRPr="003C4DB4" w:rsidRDefault="00545F0A" w:rsidP="00C74DD5">
      <w:pPr>
        <w:pStyle w:val="Heading4"/>
      </w:pPr>
      <w:bookmarkStart w:id="5" w:name="_Toc153550118"/>
      <w:r>
        <w:t>I</w:t>
      </w:r>
      <w:r w:rsidR="003C4DB4" w:rsidRPr="74786ACE">
        <w:t>ntroduction</w:t>
      </w:r>
      <w:bookmarkEnd w:id="5"/>
    </w:p>
    <w:p w14:paraId="7C66391F" w14:textId="2748802C" w:rsidR="40276800" w:rsidRDefault="40276800">
      <w:r w:rsidRPr="74786ACE">
        <w:rPr>
          <w:rFonts w:ascii="Calibri" w:eastAsia="Calibri" w:hAnsi="Calibri" w:cs="Calibri"/>
        </w:rPr>
        <w:t xml:space="preserve">MOTER is an optimization tool for the dispatch of “multi-commodity” energy systems consisting of interconnected electricity, natural gas, </w:t>
      </w:r>
      <w:proofErr w:type="gramStart"/>
      <w:r w:rsidRPr="74786ACE">
        <w:rPr>
          <w:rFonts w:ascii="Calibri" w:eastAsia="Calibri" w:hAnsi="Calibri" w:cs="Calibri"/>
        </w:rPr>
        <w:t>hydrogen</w:t>
      </w:r>
      <w:proofErr w:type="gramEnd"/>
      <w:r w:rsidRPr="74786ACE">
        <w:rPr>
          <w:rFonts w:ascii="Calibri" w:eastAsia="Calibri" w:hAnsi="Calibri" w:cs="Calibri"/>
        </w:rPr>
        <w:t xml:space="preserve"> and heat networks. MOTER was developed in the period 2015-2020 DNV as the calculation engine for the DNV “Energy Transition Simulator” (ETS). The ETS allows for 10-15 participants in a workshop setting to explore decarbonization pathways, from 2020 to 2050, for a simple fictive world (“</w:t>
      </w:r>
      <w:proofErr w:type="spellStart"/>
      <w:r w:rsidRPr="74786ACE">
        <w:rPr>
          <w:rFonts w:ascii="Calibri" w:eastAsia="Calibri" w:hAnsi="Calibri" w:cs="Calibri"/>
        </w:rPr>
        <w:t>Enerland</w:t>
      </w:r>
      <w:proofErr w:type="spellEnd"/>
      <w:r w:rsidRPr="74786ACE">
        <w:rPr>
          <w:rFonts w:ascii="Calibri" w:eastAsia="Calibri" w:hAnsi="Calibri" w:cs="Calibri"/>
        </w:rPr>
        <w:t xml:space="preserve">”), but with real world techno-economic physics and price models. As the physics engine, MOTER dispatches all production, end use, transport, </w:t>
      </w:r>
      <w:proofErr w:type="gramStart"/>
      <w:r w:rsidRPr="74786ACE">
        <w:rPr>
          <w:rFonts w:ascii="Calibri" w:eastAsia="Calibri" w:hAnsi="Calibri" w:cs="Calibri"/>
        </w:rPr>
        <w:t>conversion</w:t>
      </w:r>
      <w:proofErr w:type="gramEnd"/>
      <w:r w:rsidRPr="74786ACE">
        <w:rPr>
          <w:rFonts w:ascii="Calibri" w:eastAsia="Calibri" w:hAnsi="Calibri" w:cs="Calibri"/>
        </w:rPr>
        <w:t xml:space="preserve"> and storage assets of </w:t>
      </w:r>
      <w:proofErr w:type="spellStart"/>
      <w:r w:rsidRPr="74786ACE">
        <w:rPr>
          <w:rFonts w:ascii="Calibri" w:eastAsia="Calibri" w:hAnsi="Calibri" w:cs="Calibri"/>
        </w:rPr>
        <w:t>Enerland</w:t>
      </w:r>
      <w:proofErr w:type="spellEnd"/>
      <w:r w:rsidRPr="74786ACE">
        <w:rPr>
          <w:rFonts w:ascii="Calibri" w:eastAsia="Calibri" w:hAnsi="Calibri" w:cs="Calibri"/>
        </w:rPr>
        <w:t xml:space="preserve"> energy system at lowest overall cost. The objective of MOTER within the Multi-Model macro case is to add network dispatch and in particular network congestion management to a national “II3050-Mobility” case.</w:t>
      </w:r>
    </w:p>
    <w:p w14:paraId="2C011BBD" w14:textId="1428F761" w:rsidR="74786ACE" w:rsidRDefault="74786ACE" w:rsidP="74786ACE"/>
    <w:p w14:paraId="195AFD3F" w14:textId="77777777" w:rsidR="007033A5" w:rsidRDefault="007033A5" w:rsidP="00C6348E"/>
    <w:p w14:paraId="17FEA930" w14:textId="6EFE2BF9" w:rsidR="007033A5" w:rsidRDefault="007033A5" w:rsidP="74786ACE">
      <w:r>
        <w:rPr>
          <w:noProof/>
        </w:rPr>
        <w:drawing>
          <wp:inline distT="0" distB="0" distL="0" distR="0" wp14:anchorId="565283AB" wp14:editId="67BB92E5">
            <wp:extent cx="3721621" cy="27339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rcRect l="7124" r="9229"/>
                    <a:stretch>
                      <a:fillRect/>
                    </a:stretch>
                  </pic:blipFill>
                  <pic:spPr>
                    <a:xfrm>
                      <a:off x="0" y="0"/>
                      <a:ext cx="3721621" cy="2733966"/>
                    </a:xfrm>
                    <a:prstGeom prst="rect">
                      <a:avLst/>
                    </a:prstGeom>
                  </pic:spPr>
                </pic:pic>
              </a:graphicData>
            </a:graphic>
          </wp:inline>
        </w:drawing>
      </w:r>
      <w:r w:rsidR="1624C665">
        <w:rPr>
          <w:noProof/>
        </w:rPr>
        <w:drawing>
          <wp:inline distT="0" distB="0" distL="0" distR="0" wp14:anchorId="229CE18E" wp14:editId="19647AB6">
            <wp:extent cx="2172217" cy="2746147"/>
            <wp:effectExtent l="0" t="0" r="0" b="0"/>
            <wp:docPr id="264488136" name="Picture 26448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172217" cy="2746147"/>
                    </a:xfrm>
                    <a:prstGeom prst="rect">
                      <a:avLst/>
                    </a:prstGeom>
                  </pic:spPr>
                </pic:pic>
              </a:graphicData>
            </a:graphic>
          </wp:inline>
        </w:drawing>
      </w:r>
    </w:p>
    <w:p w14:paraId="4A3D2725" w14:textId="0C517537" w:rsidR="1BD0AA30" w:rsidRDefault="1BD0AA30">
      <w:r w:rsidRPr="74786ACE">
        <w:rPr>
          <w:rFonts w:ascii="Calibri" w:eastAsia="Calibri" w:hAnsi="Calibri" w:cs="Calibri"/>
          <w:i/>
          <w:iCs/>
        </w:rPr>
        <w:t xml:space="preserve">Left: The original </w:t>
      </w:r>
      <w:proofErr w:type="spellStart"/>
      <w:r w:rsidRPr="74786ACE">
        <w:rPr>
          <w:rFonts w:ascii="Calibri" w:eastAsia="Calibri" w:hAnsi="Calibri" w:cs="Calibri"/>
          <w:i/>
          <w:iCs/>
        </w:rPr>
        <w:t>Enerland</w:t>
      </w:r>
      <w:proofErr w:type="spellEnd"/>
      <w:r w:rsidRPr="74786ACE">
        <w:rPr>
          <w:rFonts w:ascii="Calibri" w:eastAsia="Calibri" w:hAnsi="Calibri" w:cs="Calibri"/>
          <w:i/>
          <w:iCs/>
        </w:rPr>
        <w:t xml:space="preserve"> case in the Energy Transition Simulator. Right, the Netherlands-II3050-Mobility network template in the </w:t>
      </w:r>
      <w:proofErr w:type="spellStart"/>
      <w:r w:rsidRPr="74786ACE">
        <w:rPr>
          <w:rFonts w:ascii="Calibri" w:eastAsia="Calibri" w:hAnsi="Calibri" w:cs="Calibri"/>
          <w:i/>
          <w:iCs/>
        </w:rPr>
        <w:t>MultiModel</w:t>
      </w:r>
      <w:proofErr w:type="spellEnd"/>
      <w:r w:rsidRPr="74786ACE">
        <w:rPr>
          <w:rFonts w:ascii="Calibri" w:eastAsia="Calibri" w:hAnsi="Calibri" w:cs="Calibri"/>
          <w:i/>
          <w:iCs/>
        </w:rPr>
        <w:t xml:space="preserve"> (right)</w:t>
      </w:r>
    </w:p>
    <w:p w14:paraId="4944BC72" w14:textId="02E7DF0D" w:rsidR="007033A5" w:rsidRDefault="007033A5" w:rsidP="00C6348E">
      <w:r>
        <w:t xml:space="preserve"> </w:t>
      </w:r>
    </w:p>
    <w:p w14:paraId="62EF1E5A" w14:textId="77777777" w:rsidR="00C74DD5" w:rsidRDefault="00C74DD5">
      <w:pPr>
        <w:rPr>
          <w:rFonts w:asciiTheme="majorHAnsi" w:eastAsiaTheme="majorEastAsia" w:hAnsiTheme="majorHAnsi" w:cstheme="majorBidi"/>
          <w:i/>
          <w:iCs/>
          <w:color w:val="2F5496" w:themeColor="accent1" w:themeShade="BF"/>
        </w:rPr>
      </w:pPr>
      <w:r>
        <w:br w:type="page"/>
      </w:r>
    </w:p>
    <w:p w14:paraId="3F24B321" w14:textId="3A3A201F" w:rsidR="00C6348E" w:rsidRPr="008441CE" w:rsidRDefault="0EAE4BED" w:rsidP="00C74DD5">
      <w:pPr>
        <w:pStyle w:val="Heading4"/>
      </w:pPr>
      <w:bookmarkStart w:id="6" w:name="_Toc153550119"/>
      <w:r w:rsidRPr="2F4CED94">
        <w:lastRenderedPageBreak/>
        <w:t xml:space="preserve">MOTER </w:t>
      </w:r>
      <w:r w:rsidR="008441CE" w:rsidRPr="008441CE">
        <w:t>scope</w:t>
      </w:r>
      <w:bookmarkEnd w:id="6"/>
    </w:p>
    <w:p w14:paraId="2EF3BC57" w14:textId="7FB548D4" w:rsidR="003C4DB4" w:rsidRDefault="003C4DB4" w:rsidP="003C4DB4">
      <w:r>
        <w:t>The objective of MOTER (</w:t>
      </w:r>
      <w:r w:rsidRPr="00656AC6">
        <w:rPr>
          <w:b/>
          <w:bCs/>
        </w:rPr>
        <w:t>Mo</w:t>
      </w:r>
      <w:r>
        <w:t xml:space="preserve">deler of </w:t>
      </w:r>
      <w:r w:rsidRPr="00656AC6">
        <w:rPr>
          <w:b/>
          <w:bCs/>
        </w:rPr>
        <w:t>T</w:t>
      </w:r>
      <w:r>
        <w:t xml:space="preserve">hree </w:t>
      </w:r>
      <w:r w:rsidRPr="00656AC6">
        <w:rPr>
          <w:b/>
          <w:bCs/>
        </w:rPr>
        <w:t>E</w:t>
      </w:r>
      <w:r>
        <w:t xml:space="preserve">nergy </w:t>
      </w:r>
      <w:r w:rsidRPr="00656AC6">
        <w:rPr>
          <w:b/>
          <w:bCs/>
        </w:rPr>
        <w:t>R</w:t>
      </w:r>
      <w:r>
        <w:t>egimes) is to find the optimal techno-economic performance of a</w:t>
      </w:r>
      <w:r w:rsidR="00415E69">
        <w:t>n externally provided</w:t>
      </w:r>
      <w:r>
        <w:t xml:space="preserve"> multi-commodity energy system, consisting of the</w:t>
      </w:r>
      <w:r w:rsidR="00415E69">
        <w:t xml:space="preserve"> topology and capacities of</w:t>
      </w:r>
      <w:r>
        <w:t xml:space="preserve"> following assets: </w:t>
      </w:r>
    </w:p>
    <w:p w14:paraId="578D2D6C" w14:textId="77777777" w:rsidR="003C4DB4" w:rsidRPr="003C4DB4" w:rsidRDefault="003C4DB4" w:rsidP="003C4DB4">
      <w:pPr>
        <w:pStyle w:val="ListParagraph"/>
        <w:numPr>
          <w:ilvl w:val="0"/>
          <w:numId w:val="8"/>
        </w:numPr>
        <w:contextualSpacing/>
        <w:rPr>
          <w:lang w:val="en-US"/>
        </w:rPr>
      </w:pPr>
      <w:r w:rsidRPr="003C4DB4">
        <w:rPr>
          <w:lang w:val="en-US"/>
        </w:rPr>
        <w:t>Primary energy generation via wind turbines, solar PV, geothermal, coal power plants (+CCS), natural gas production and energy import/ export.</w:t>
      </w:r>
    </w:p>
    <w:p w14:paraId="5E145D94" w14:textId="7F06F9F1" w:rsidR="003C4DB4" w:rsidRPr="003C4DB4" w:rsidRDefault="003C4DB4" w:rsidP="003C4DB4">
      <w:pPr>
        <w:pStyle w:val="ListParagraph"/>
        <w:numPr>
          <w:ilvl w:val="0"/>
          <w:numId w:val="8"/>
        </w:numPr>
        <w:contextualSpacing/>
        <w:rPr>
          <w:lang w:val="en-US"/>
        </w:rPr>
      </w:pPr>
      <w:r w:rsidRPr="003C4DB4">
        <w:rPr>
          <w:lang w:val="en-US"/>
        </w:rPr>
        <w:t>Residential, industrial heat &amp;</w:t>
      </w:r>
      <w:r w:rsidR="00FD1D23">
        <w:rPr>
          <w:lang w:val="en-US"/>
        </w:rPr>
        <w:t xml:space="preserve"> </w:t>
      </w:r>
      <w:r w:rsidRPr="003C4DB4">
        <w:rPr>
          <w:lang w:val="en-US"/>
        </w:rPr>
        <w:t xml:space="preserve">power demand centers via </w:t>
      </w:r>
      <w:r w:rsidR="007231CC">
        <w:rPr>
          <w:lang w:val="en-US"/>
        </w:rPr>
        <w:t>“</w:t>
      </w:r>
      <w:r w:rsidR="000520A0">
        <w:rPr>
          <w:lang w:val="en-US"/>
        </w:rPr>
        <w:t xml:space="preserve">smart” </w:t>
      </w:r>
      <w:r w:rsidRPr="003C4DB4">
        <w:rPr>
          <w:lang w:val="en-US"/>
        </w:rPr>
        <w:t>end use applications</w:t>
      </w:r>
      <w:r w:rsidR="00FD071E">
        <w:rPr>
          <w:lang w:val="en-US"/>
        </w:rPr>
        <w:t>.</w:t>
      </w:r>
    </w:p>
    <w:p w14:paraId="4E56CC55" w14:textId="44665823" w:rsidR="003C4DB4" w:rsidRPr="003C4DB4" w:rsidRDefault="003C4DB4" w:rsidP="003C4DB4">
      <w:pPr>
        <w:pStyle w:val="ListParagraph"/>
        <w:numPr>
          <w:ilvl w:val="0"/>
          <w:numId w:val="8"/>
        </w:numPr>
        <w:contextualSpacing/>
        <w:rPr>
          <w:lang w:val="en-US"/>
        </w:rPr>
      </w:pPr>
      <w:r w:rsidRPr="003C4DB4">
        <w:rPr>
          <w:lang w:val="en-US"/>
        </w:rPr>
        <w:t>Energy conversion via gas-to-power, power-to-gas, power-to-heat, gas-to-heat, natural gas to hydrogen technologies.</w:t>
      </w:r>
      <w:r w:rsidR="00AA2A04">
        <w:rPr>
          <w:lang w:val="en-US"/>
        </w:rPr>
        <w:t xml:space="preserve"> </w:t>
      </w:r>
    </w:p>
    <w:p w14:paraId="72E9C359" w14:textId="4DB8EA2F" w:rsidR="003C4DB4" w:rsidRPr="003C4DB4" w:rsidRDefault="003C4DB4" w:rsidP="003C4DB4">
      <w:pPr>
        <w:pStyle w:val="ListParagraph"/>
        <w:numPr>
          <w:ilvl w:val="0"/>
          <w:numId w:val="8"/>
        </w:numPr>
        <w:contextualSpacing/>
        <w:rPr>
          <w:lang w:val="en-US"/>
        </w:rPr>
      </w:pPr>
      <w:r w:rsidRPr="003C4DB4">
        <w:rPr>
          <w:lang w:val="en-US"/>
        </w:rPr>
        <w:t xml:space="preserve">Energy transport </w:t>
      </w:r>
      <w:r w:rsidR="00AA2A04">
        <w:rPr>
          <w:lang w:val="en-US"/>
        </w:rPr>
        <w:t xml:space="preserve">networks </w:t>
      </w:r>
      <w:r w:rsidRPr="003C4DB4">
        <w:rPr>
          <w:lang w:val="en-US"/>
        </w:rPr>
        <w:t>consisting of power cables, gas pipelines, heat networks (+ transformers, compressors)</w:t>
      </w:r>
    </w:p>
    <w:p w14:paraId="0CF831CF" w14:textId="77777777" w:rsidR="003C4DB4" w:rsidRPr="003C4DB4" w:rsidRDefault="003C4DB4" w:rsidP="003C4DB4">
      <w:pPr>
        <w:pStyle w:val="ListParagraph"/>
        <w:numPr>
          <w:ilvl w:val="0"/>
          <w:numId w:val="8"/>
        </w:numPr>
        <w:contextualSpacing/>
        <w:rPr>
          <w:lang w:val="en-US"/>
        </w:rPr>
      </w:pPr>
      <w:r w:rsidRPr="003C4DB4">
        <w:rPr>
          <w:lang w:val="en-US"/>
        </w:rPr>
        <w:t xml:space="preserve">Energy storages (battery, pumped hydro, underground gas storage, insulated hot water tanks) </w:t>
      </w:r>
    </w:p>
    <w:p w14:paraId="2A8202D6" w14:textId="77777777" w:rsidR="003C4DB4" w:rsidRDefault="003C4DB4" w:rsidP="003C4DB4"/>
    <w:p w14:paraId="58B38EA7" w14:textId="276589AC" w:rsidR="003C4DB4" w:rsidRDefault="003C4DB4" w:rsidP="003C4DB4">
      <w:r>
        <w:t xml:space="preserve">The output of MOTER is the cost optimal </w:t>
      </w:r>
      <w:r w:rsidR="0077574C">
        <w:t>“dispatch”</w:t>
      </w:r>
      <w:r>
        <w:t xml:space="preserve"> of the </w:t>
      </w:r>
      <w:r w:rsidR="6D02B2D0">
        <w:t xml:space="preserve">flex in the </w:t>
      </w:r>
      <w:r>
        <w:t>energy system</w:t>
      </w:r>
      <w:r w:rsidR="3CCE91BF">
        <w:t>. The term ‘flex” refers to any measure the market can take to reduce supply-demand imbalances, such as</w:t>
      </w:r>
      <w:r>
        <w:t>:</w:t>
      </w:r>
    </w:p>
    <w:p w14:paraId="2CB0314E" w14:textId="59A1DCEE" w:rsidR="00834B19" w:rsidRDefault="00834B19" w:rsidP="00834B19">
      <w:pPr>
        <w:pStyle w:val="ListParagraph"/>
        <w:numPr>
          <w:ilvl w:val="0"/>
          <w:numId w:val="8"/>
        </w:numPr>
        <w:contextualSpacing/>
        <w:rPr>
          <w:lang w:val="en-US"/>
        </w:rPr>
      </w:pPr>
      <w:r>
        <w:rPr>
          <w:lang w:val="en-US"/>
        </w:rPr>
        <w:t xml:space="preserve">Bridging energy supply-demand imbalances in space using </w:t>
      </w:r>
      <w:r w:rsidR="00B21282">
        <w:rPr>
          <w:lang w:val="en-US"/>
        </w:rPr>
        <w:t>passive assets (</w:t>
      </w:r>
      <w:r>
        <w:rPr>
          <w:lang w:val="en-US"/>
        </w:rPr>
        <w:t>pipes and cables</w:t>
      </w:r>
      <w:r w:rsidR="00B21282">
        <w:rPr>
          <w:lang w:val="en-US"/>
        </w:rPr>
        <w:t xml:space="preserve">) </w:t>
      </w:r>
      <w:r w:rsidR="64517E34" w:rsidRPr="33E2EC29">
        <w:rPr>
          <w:lang w:val="en-US"/>
        </w:rPr>
        <w:t>in combination with dispatchable</w:t>
      </w:r>
      <w:r w:rsidR="00B21282">
        <w:rPr>
          <w:lang w:val="en-US"/>
        </w:rPr>
        <w:t xml:space="preserve"> assets (</w:t>
      </w:r>
      <w:r w:rsidR="00896B7E">
        <w:rPr>
          <w:lang w:val="en-US"/>
        </w:rPr>
        <w:t>compressors</w:t>
      </w:r>
      <w:r w:rsidR="00625DCB">
        <w:rPr>
          <w:lang w:val="en-US"/>
        </w:rPr>
        <w:t xml:space="preserve"> and transformers</w:t>
      </w:r>
      <w:r w:rsidR="00B21282">
        <w:rPr>
          <w:lang w:val="en-US"/>
        </w:rPr>
        <w:t>)</w:t>
      </w:r>
    </w:p>
    <w:p w14:paraId="360EA73B" w14:textId="19680B0C" w:rsidR="00896B7E" w:rsidRPr="00896B7E" w:rsidRDefault="00896B7E" w:rsidP="00896B7E">
      <w:pPr>
        <w:pStyle w:val="ListParagraph"/>
        <w:numPr>
          <w:ilvl w:val="0"/>
          <w:numId w:val="8"/>
        </w:numPr>
        <w:contextualSpacing/>
        <w:rPr>
          <w:lang w:val="en-US"/>
        </w:rPr>
      </w:pPr>
      <w:r>
        <w:rPr>
          <w:lang w:val="en-US"/>
        </w:rPr>
        <w:t>Bridging energy supply-demand imbalances in time using storage.</w:t>
      </w:r>
    </w:p>
    <w:p w14:paraId="371A64A3" w14:textId="2EF9CB12" w:rsidR="00944EB4" w:rsidRPr="007B56E1" w:rsidRDefault="00834B19" w:rsidP="00625DCB">
      <w:pPr>
        <w:pStyle w:val="ListParagraph"/>
        <w:numPr>
          <w:ilvl w:val="0"/>
          <w:numId w:val="8"/>
        </w:numPr>
        <w:contextualSpacing/>
        <w:rPr>
          <w:lang w:val="en-US"/>
        </w:rPr>
      </w:pPr>
      <w:r>
        <w:rPr>
          <w:lang w:val="en-US"/>
        </w:rPr>
        <w:t>Bridging energy supply-demand imbalances in</w:t>
      </w:r>
      <w:r w:rsidR="004555D9">
        <w:rPr>
          <w:lang w:val="en-US"/>
        </w:rPr>
        <w:t xml:space="preserve"> energy type using conversion</w:t>
      </w:r>
      <w:r>
        <w:rPr>
          <w:lang w:val="en-US"/>
        </w:rPr>
        <w:t>.</w:t>
      </w:r>
    </w:p>
    <w:p w14:paraId="22A69E79" w14:textId="77777777" w:rsidR="00F6624E" w:rsidRDefault="00F6624E" w:rsidP="00625DCB">
      <w:pPr>
        <w:contextualSpacing/>
      </w:pPr>
    </w:p>
    <w:p w14:paraId="19D7E71F" w14:textId="08F2CEFA" w:rsidR="00625DCB" w:rsidRPr="00625DCB" w:rsidRDefault="00625DCB" w:rsidP="00625DCB">
      <w:pPr>
        <w:contextualSpacing/>
      </w:pPr>
      <w:r w:rsidRPr="00625DCB">
        <w:t xml:space="preserve">Additional </w:t>
      </w:r>
      <w:r w:rsidR="006B3027">
        <w:t>“</w:t>
      </w:r>
      <w:r w:rsidRPr="00625DCB">
        <w:t>flex</w:t>
      </w:r>
      <w:r w:rsidR="006B3027">
        <w:t>” options</w:t>
      </w:r>
      <w:r w:rsidRPr="00625DCB">
        <w:t>:</w:t>
      </w:r>
    </w:p>
    <w:p w14:paraId="34B1CC08" w14:textId="06FAE567" w:rsidR="00834B19" w:rsidRDefault="00625DCB" w:rsidP="00834B19">
      <w:pPr>
        <w:pStyle w:val="ListParagraph"/>
        <w:numPr>
          <w:ilvl w:val="0"/>
          <w:numId w:val="8"/>
        </w:numPr>
        <w:contextualSpacing/>
        <w:rPr>
          <w:lang w:val="en-US"/>
        </w:rPr>
      </w:pPr>
      <w:r>
        <w:rPr>
          <w:lang w:val="en-US"/>
        </w:rPr>
        <w:t xml:space="preserve">Production flex: </w:t>
      </w:r>
      <w:r w:rsidR="00834B19">
        <w:rPr>
          <w:lang w:val="en-US"/>
        </w:rPr>
        <w:t xml:space="preserve">Ramp-up of flexible sources (natural gas, oil import etc.), curtailment of fixed sources (solar PV, wind turbines, geothermal, </w:t>
      </w:r>
      <w:proofErr w:type="spellStart"/>
      <w:r w:rsidR="00834B19">
        <w:rPr>
          <w:lang w:val="en-US"/>
        </w:rPr>
        <w:t>etc</w:t>
      </w:r>
      <w:proofErr w:type="spellEnd"/>
      <w:r w:rsidR="00834B19">
        <w:rPr>
          <w:lang w:val="en-US"/>
        </w:rPr>
        <w:t>) according to relative merit orders.</w:t>
      </w:r>
    </w:p>
    <w:p w14:paraId="23ED1D0F" w14:textId="2C613876" w:rsidR="00834B19" w:rsidRDefault="00625DCB" w:rsidP="00834B19">
      <w:pPr>
        <w:pStyle w:val="ListParagraph"/>
        <w:numPr>
          <w:ilvl w:val="0"/>
          <w:numId w:val="8"/>
        </w:numPr>
        <w:contextualSpacing/>
        <w:rPr>
          <w:lang w:val="en-US"/>
        </w:rPr>
      </w:pPr>
      <w:r>
        <w:rPr>
          <w:lang w:val="en-US"/>
        </w:rPr>
        <w:t xml:space="preserve">End user flex: </w:t>
      </w:r>
      <w:r w:rsidR="00834B19">
        <w:rPr>
          <w:lang w:val="en-US"/>
        </w:rPr>
        <w:t xml:space="preserve">Curtailment and time shifting of energy end use according to relative merit orders (industrial/ residential v. electric power/ space heating). </w:t>
      </w:r>
    </w:p>
    <w:p w14:paraId="5A808D3B" w14:textId="2E4F2FAB" w:rsidR="00834B19" w:rsidRDefault="006B3027" w:rsidP="00834B19">
      <w:pPr>
        <w:pStyle w:val="ListParagraph"/>
        <w:numPr>
          <w:ilvl w:val="0"/>
          <w:numId w:val="8"/>
        </w:numPr>
        <w:contextualSpacing/>
        <w:rPr>
          <w:lang w:val="en-US"/>
        </w:rPr>
      </w:pPr>
      <w:r>
        <w:rPr>
          <w:lang w:val="en-US"/>
        </w:rPr>
        <w:t xml:space="preserve">Conversion flex: </w:t>
      </w:r>
      <w:r w:rsidR="00834B19">
        <w:rPr>
          <w:lang w:val="en-US"/>
        </w:rPr>
        <w:t xml:space="preserve">multi-fuel operations (heat pump+ natural gas back up) </w:t>
      </w:r>
    </w:p>
    <w:p w14:paraId="05F89B0A" w14:textId="6EF15EFF" w:rsidR="00AB33F1" w:rsidRPr="00AB33F1" w:rsidRDefault="00AB33F1" w:rsidP="00AB33F1">
      <w:pPr>
        <w:contextualSpacing/>
      </w:pPr>
      <w:r w:rsidRPr="00FC6F89">
        <w:rPr>
          <w:noProof/>
        </w:rPr>
        <w:drawing>
          <wp:inline distT="0" distB="0" distL="0" distR="0" wp14:anchorId="3CD64144" wp14:editId="04200B1D">
            <wp:extent cx="5943600" cy="1869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p>
    <w:p w14:paraId="09D864C4" w14:textId="51421375" w:rsidR="00AB33F1" w:rsidRDefault="00AB33F1" w:rsidP="00AB33F1">
      <w:pPr>
        <w:pStyle w:val="ListParagraph"/>
        <w:keepNext/>
        <w:ind w:left="908"/>
        <w:jc w:val="both"/>
      </w:pPr>
    </w:p>
    <w:p w14:paraId="61F7B0D4" w14:textId="76C108E4" w:rsidR="74786ACE" w:rsidRPr="00F6624E" w:rsidRDefault="0B6DFADC" w:rsidP="74786ACE">
      <w:pPr>
        <w:jc w:val="both"/>
      </w:pPr>
      <w:r w:rsidRPr="74786ACE">
        <w:rPr>
          <w:rFonts w:ascii="Calibri" w:eastAsia="Calibri" w:hAnsi="Calibri" w:cs="Calibri"/>
          <w:i/>
          <w:iCs/>
        </w:rPr>
        <w:t xml:space="preserve">Illustration of a multi-commodity energy system in MOTER. Energy carriers enter the system via network “entries” (producers) and leave via network “exits” (consumers). To match supply -demand, energy carriers can </w:t>
      </w:r>
      <w:proofErr w:type="gramStart"/>
      <w:r w:rsidRPr="74786ACE">
        <w:rPr>
          <w:rFonts w:ascii="Calibri" w:eastAsia="Calibri" w:hAnsi="Calibri" w:cs="Calibri"/>
          <w:i/>
          <w:iCs/>
        </w:rPr>
        <w:t>transported</w:t>
      </w:r>
      <w:proofErr w:type="gramEnd"/>
      <w:r w:rsidRPr="74786ACE">
        <w:rPr>
          <w:rFonts w:ascii="Calibri" w:eastAsia="Calibri" w:hAnsi="Calibri" w:cs="Calibri"/>
          <w:i/>
          <w:iCs/>
        </w:rPr>
        <w:t xml:space="preserve"> via cables pipes and stored in storages. Energy carriers can be converted from carrier A -&gt; B via (energy) converters (boilers, </w:t>
      </w:r>
      <w:proofErr w:type="spellStart"/>
      <w:r w:rsidRPr="74786ACE">
        <w:rPr>
          <w:rFonts w:ascii="Calibri" w:eastAsia="Calibri" w:hAnsi="Calibri" w:cs="Calibri"/>
          <w:i/>
          <w:iCs/>
        </w:rPr>
        <w:t>electrolyzers</w:t>
      </w:r>
      <w:proofErr w:type="spellEnd"/>
      <w:r w:rsidRPr="74786ACE">
        <w:rPr>
          <w:rFonts w:ascii="Calibri" w:eastAsia="Calibri" w:hAnsi="Calibri" w:cs="Calibri"/>
          <w:i/>
          <w:iCs/>
        </w:rPr>
        <w:t xml:space="preserve">, steam methane reformers), Energy “states” (voltage, </w:t>
      </w:r>
      <w:proofErr w:type="spellStart"/>
      <w:r w:rsidRPr="74786ACE">
        <w:rPr>
          <w:rFonts w:ascii="Calibri" w:eastAsia="Calibri" w:hAnsi="Calibri" w:cs="Calibri"/>
          <w:i/>
          <w:iCs/>
        </w:rPr>
        <w:t>prerssure</w:t>
      </w:r>
      <w:proofErr w:type="spellEnd"/>
      <w:r w:rsidRPr="74786ACE">
        <w:rPr>
          <w:rFonts w:ascii="Calibri" w:eastAsia="Calibri" w:hAnsi="Calibri" w:cs="Calibri"/>
          <w:i/>
          <w:iCs/>
        </w:rPr>
        <w:t xml:space="preserve">) can be altered using (state) converters like compression/ transformers. The “quality” of the </w:t>
      </w:r>
      <w:r w:rsidRPr="74786ACE">
        <w:rPr>
          <w:rFonts w:ascii="Calibri" w:eastAsia="Calibri" w:hAnsi="Calibri" w:cs="Calibri"/>
          <w:i/>
          <w:iCs/>
        </w:rPr>
        <w:lastRenderedPageBreak/>
        <w:t>energy (</w:t>
      </w:r>
      <w:proofErr w:type="gramStart"/>
      <w:r w:rsidRPr="74786ACE">
        <w:rPr>
          <w:rFonts w:ascii="Calibri" w:eastAsia="Calibri" w:hAnsi="Calibri" w:cs="Calibri"/>
          <w:i/>
          <w:iCs/>
        </w:rPr>
        <w:t>mainly  gas</w:t>
      </w:r>
      <w:proofErr w:type="gramEnd"/>
      <w:r w:rsidRPr="74786ACE">
        <w:rPr>
          <w:rFonts w:ascii="Calibri" w:eastAsia="Calibri" w:hAnsi="Calibri" w:cs="Calibri"/>
          <w:i/>
          <w:iCs/>
        </w:rPr>
        <w:t xml:space="preserve"> calorific value, heat network water temperature) can be changes via (quality) converters like natural gas to hydrogen converters,  gas mixing stations and back-up heaters</w:t>
      </w:r>
      <w:r w:rsidRPr="74786ACE">
        <w:rPr>
          <w:rFonts w:ascii="Calibri" w:eastAsia="Calibri" w:hAnsi="Calibri" w:cs="Calibri"/>
        </w:rPr>
        <w:t>. MOTER does not yet model AC power “cos phi” or reactive power.</w:t>
      </w:r>
    </w:p>
    <w:p w14:paraId="72AC46A9" w14:textId="401C0676" w:rsidR="00D074B9" w:rsidRDefault="002E0C81" w:rsidP="003C4DB4">
      <w:r>
        <w:t>Energy carriers in scope are</w:t>
      </w:r>
      <w:r w:rsidR="00E562E4">
        <w:t>:</w:t>
      </w:r>
    </w:p>
    <w:tbl>
      <w:tblPr>
        <w:tblStyle w:val="TableGrid"/>
        <w:tblW w:w="8227" w:type="dxa"/>
        <w:tblLook w:val="04A0" w:firstRow="1" w:lastRow="0" w:firstColumn="1" w:lastColumn="0" w:noHBand="0" w:noVBand="1"/>
      </w:tblPr>
      <w:tblGrid>
        <w:gridCol w:w="2129"/>
        <w:gridCol w:w="3111"/>
        <w:gridCol w:w="2987"/>
      </w:tblGrid>
      <w:tr w:rsidR="00F22425" w:rsidRPr="002D126C" w14:paraId="0659EACA" w14:textId="77777777" w:rsidTr="00F22425">
        <w:trPr>
          <w:trHeight w:val="280"/>
        </w:trPr>
        <w:tc>
          <w:tcPr>
            <w:tcW w:w="2129" w:type="dxa"/>
          </w:tcPr>
          <w:p w14:paraId="02AFE80D" w14:textId="7B7DE129" w:rsidR="00F22425" w:rsidRPr="002D126C" w:rsidRDefault="00F22425" w:rsidP="003C4DB4">
            <w:pPr>
              <w:rPr>
                <w:b/>
                <w:bCs/>
              </w:rPr>
            </w:pPr>
            <w:r w:rsidRPr="002D126C">
              <w:rPr>
                <w:b/>
                <w:bCs/>
              </w:rPr>
              <w:t>Energy carriers</w:t>
            </w:r>
          </w:p>
        </w:tc>
        <w:tc>
          <w:tcPr>
            <w:tcW w:w="3111" w:type="dxa"/>
          </w:tcPr>
          <w:p w14:paraId="3165F757" w14:textId="48606ED4" w:rsidR="00F22425" w:rsidRPr="002D126C" w:rsidRDefault="00F22425" w:rsidP="003C4DB4">
            <w:pPr>
              <w:rPr>
                <w:b/>
                <w:bCs/>
              </w:rPr>
            </w:pPr>
            <w:r w:rsidRPr="002D126C">
              <w:rPr>
                <w:b/>
                <w:bCs/>
              </w:rPr>
              <w:t>subtypes</w:t>
            </w:r>
          </w:p>
        </w:tc>
        <w:tc>
          <w:tcPr>
            <w:tcW w:w="2987" w:type="dxa"/>
          </w:tcPr>
          <w:p w14:paraId="2FCE9C6D" w14:textId="412F81F6" w:rsidR="00F22425" w:rsidRPr="002D126C" w:rsidRDefault="00F22425" w:rsidP="003C4DB4">
            <w:pPr>
              <w:rPr>
                <w:b/>
                <w:bCs/>
              </w:rPr>
            </w:pPr>
            <w:r w:rsidRPr="002D126C">
              <w:rPr>
                <w:b/>
                <w:bCs/>
              </w:rPr>
              <w:t>Modeled properties</w:t>
            </w:r>
          </w:p>
        </w:tc>
      </w:tr>
      <w:tr w:rsidR="00F22425" w14:paraId="29B46570" w14:textId="77777777" w:rsidTr="00F22425">
        <w:trPr>
          <w:trHeight w:val="551"/>
        </w:trPr>
        <w:tc>
          <w:tcPr>
            <w:tcW w:w="2129" w:type="dxa"/>
          </w:tcPr>
          <w:p w14:paraId="4290FF0E" w14:textId="5966D10C" w:rsidR="00F22425" w:rsidRDefault="00F22425" w:rsidP="003C4DB4">
            <w:r>
              <w:t>electricity</w:t>
            </w:r>
          </w:p>
        </w:tc>
        <w:tc>
          <w:tcPr>
            <w:tcW w:w="3111" w:type="dxa"/>
          </w:tcPr>
          <w:p w14:paraId="4F95945A" w14:textId="00325490" w:rsidR="00F22425" w:rsidRDefault="00F22425" w:rsidP="003C4DB4">
            <w:r>
              <w:t>HV, MV, LV</w:t>
            </w:r>
          </w:p>
        </w:tc>
        <w:tc>
          <w:tcPr>
            <w:tcW w:w="2987" w:type="dxa"/>
          </w:tcPr>
          <w:p w14:paraId="3869197C" w14:textId="1EAB93C4" w:rsidR="00F22425" w:rsidRDefault="00F22425" w:rsidP="003C4DB4">
            <w:r>
              <w:t>Voltage, current (DC eq.), power</w:t>
            </w:r>
          </w:p>
        </w:tc>
      </w:tr>
      <w:tr w:rsidR="00F22425" w14:paraId="36CF72EA" w14:textId="77777777" w:rsidTr="00F22425">
        <w:trPr>
          <w:trHeight w:val="560"/>
        </w:trPr>
        <w:tc>
          <w:tcPr>
            <w:tcW w:w="2129" w:type="dxa"/>
          </w:tcPr>
          <w:p w14:paraId="08A45062" w14:textId="56F9453A" w:rsidR="00F22425" w:rsidRDefault="00F22425" w:rsidP="003C4DB4">
            <w:r>
              <w:t>gaseous</w:t>
            </w:r>
          </w:p>
        </w:tc>
        <w:tc>
          <w:tcPr>
            <w:tcW w:w="3111" w:type="dxa"/>
          </w:tcPr>
          <w:p w14:paraId="22AC7926" w14:textId="75BEB78D" w:rsidR="00F22425" w:rsidRDefault="00F22425" w:rsidP="003C4DB4">
            <w:r>
              <w:t xml:space="preserve">Natural </w:t>
            </w:r>
            <w:proofErr w:type="gramStart"/>
            <w:r>
              <w:t>gas ,</w:t>
            </w:r>
            <w:proofErr w:type="gramEnd"/>
            <w:r>
              <w:t xml:space="preserve"> biogas, hydrogen</w:t>
            </w:r>
          </w:p>
        </w:tc>
        <w:tc>
          <w:tcPr>
            <w:tcW w:w="2987" w:type="dxa"/>
          </w:tcPr>
          <w:p w14:paraId="4DB06D76" w14:textId="421763B1" w:rsidR="00F22425" w:rsidRDefault="00F22425" w:rsidP="003C4DB4">
            <w:r>
              <w:t>Pressure, flow, Calorific value, power</w:t>
            </w:r>
          </w:p>
        </w:tc>
      </w:tr>
      <w:tr w:rsidR="00F22425" w14:paraId="4DB9A389" w14:textId="77777777" w:rsidTr="00F22425">
        <w:trPr>
          <w:trHeight w:val="551"/>
        </w:trPr>
        <w:tc>
          <w:tcPr>
            <w:tcW w:w="2129" w:type="dxa"/>
          </w:tcPr>
          <w:p w14:paraId="4F7859F1" w14:textId="5EFDEA98" w:rsidR="00F22425" w:rsidRDefault="00F22425" w:rsidP="003C4DB4">
            <w:r>
              <w:t>Heated water</w:t>
            </w:r>
          </w:p>
        </w:tc>
        <w:tc>
          <w:tcPr>
            <w:tcW w:w="3111" w:type="dxa"/>
          </w:tcPr>
          <w:p w14:paraId="571F51B5" w14:textId="2D119771" w:rsidR="00F22425" w:rsidRDefault="00F22425" w:rsidP="003C4DB4">
            <w:r>
              <w:t xml:space="preserve">Heat network, local demand </w:t>
            </w:r>
          </w:p>
        </w:tc>
        <w:tc>
          <w:tcPr>
            <w:tcW w:w="2987" w:type="dxa"/>
          </w:tcPr>
          <w:p w14:paraId="678E80D1" w14:textId="2A027AB0" w:rsidR="00F22425" w:rsidRDefault="00F22425" w:rsidP="003C4DB4">
            <w:r>
              <w:t>Pressure, flow, temperature, power</w:t>
            </w:r>
          </w:p>
        </w:tc>
      </w:tr>
      <w:tr w:rsidR="00F22425" w14:paraId="049A3B4B" w14:textId="77777777" w:rsidTr="00F22425">
        <w:trPr>
          <w:trHeight w:val="280"/>
        </w:trPr>
        <w:tc>
          <w:tcPr>
            <w:tcW w:w="2129" w:type="dxa"/>
          </w:tcPr>
          <w:p w14:paraId="65C3ABF0" w14:textId="46C41C07" w:rsidR="00F22425" w:rsidRDefault="00F22425" w:rsidP="003C4DB4">
            <w:r>
              <w:t>External fuels</w:t>
            </w:r>
          </w:p>
        </w:tc>
        <w:tc>
          <w:tcPr>
            <w:tcW w:w="3111" w:type="dxa"/>
          </w:tcPr>
          <w:p w14:paraId="1EA808FB" w14:textId="4DD5306E" w:rsidR="00F22425" w:rsidRDefault="00F22425" w:rsidP="003C4DB4">
            <w:r>
              <w:t>Oil, coal, nuclear</w:t>
            </w:r>
          </w:p>
        </w:tc>
        <w:tc>
          <w:tcPr>
            <w:tcW w:w="2987" w:type="dxa"/>
          </w:tcPr>
          <w:p w14:paraId="2F6D4327" w14:textId="50C50EBE" w:rsidR="00F22425" w:rsidRDefault="00F22425" w:rsidP="003C4DB4">
            <w:r>
              <w:t>Flow, Calorific value, power</w:t>
            </w:r>
          </w:p>
        </w:tc>
      </w:tr>
      <w:tr w:rsidR="00F22425" w14:paraId="49977384" w14:textId="77777777" w:rsidTr="00F22425">
        <w:trPr>
          <w:trHeight w:val="280"/>
        </w:trPr>
        <w:tc>
          <w:tcPr>
            <w:tcW w:w="2129" w:type="dxa"/>
          </w:tcPr>
          <w:p w14:paraId="2BE15755" w14:textId="77777777" w:rsidR="00F22425" w:rsidRDefault="00F22425" w:rsidP="003C4DB4"/>
        </w:tc>
        <w:tc>
          <w:tcPr>
            <w:tcW w:w="3111" w:type="dxa"/>
          </w:tcPr>
          <w:p w14:paraId="7EE01C5C" w14:textId="77777777" w:rsidR="00F22425" w:rsidRDefault="00F22425" w:rsidP="003C4DB4"/>
        </w:tc>
        <w:tc>
          <w:tcPr>
            <w:tcW w:w="2987" w:type="dxa"/>
          </w:tcPr>
          <w:p w14:paraId="76ACF65F" w14:textId="77777777" w:rsidR="00F22425" w:rsidRDefault="00F22425" w:rsidP="003C4DB4"/>
        </w:tc>
      </w:tr>
    </w:tbl>
    <w:p w14:paraId="0936AF4C" w14:textId="77777777" w:rsidR="00F6624E" w:rsidRDefault="00F6624E" w:rsidP="003C4DB4"/>
    <w:p w14:paraId="2D961C9E" w14:textId="642FF9E2" w:rsidR="003C4DB4" w:rsidRDefault="00D074B9" w:rsidP="003C4DB4">
      <w:r>
        <w:t>The assets</w:t>
      </w:r>
      <w:r w:rsidR="00745408">
        <w:t xml:space="preserve"> </w:t>
      </w:r>
      <w:r w:rsidR="002E0C81">
        <w:t xml:space="preserve">in scope </w:t>
      </w:r>
      <w:proofErr w:type="gramStart"/>
      <w:r w:rsidR="002E0C81">
        <w:t>are</w:t>
      </w:r>
      <w:proofErr w:type="gramEnd"/>
    </w:p>
    <w:tbl>
      <w:tblPr>
        <w:tblStyle w:val="TableGrid"/>
        <w:tblW w:w="0" w:type="auto"/>
        <w:tblLook w:val="04A0" w:firstRow="1" w:lastRow="0" w:firstColumn="1" w:lastColumn="0" w:noHBand="0" w:noVBand="1"/>
      </w:tblPr>
      <w:tblGrid>
        <w:gridCol w:w="1980"/>
        <w:gridCol w:w="2694"/>
        <w:gridCol w:w="2338"/>
        <w:gridCol w:w="2338"/>
      </w:tblGrid>
      <w:tr w:rsidR="00993466" w14:paraId="5878C003" w14:textId="77777777" w:rsidTr="00590745">
        <w:tc>
          <w:tcPr>
            <w:tcW w:w="1980" w:type="dxa"/>
          </w:tcPr>
          <w:p w14:paraId="327616DB" w14:textId="1965B706" w:rsidR="00993466" w:rsidRPr="00E05983" w:rsidRDefault="002D126C" w:rsidP="00993466">
            <w:pPr>
              <w:rPr>
                <w:b/>
                <w:bCs/>
              </w:rPr>
            </w:pPr>
            <w:r w:rsidRPr="00E05983">
              <w:rPr>
                <w:b/>
                <w:bCs/>
              </w:rPr>
              <w:t>type</w:t>
            </w:r>
          </w:p>
        </w:tc>
        <w:tc>
          <w:tcPr>
            <w:tcW w:w="2694" w:type="dxa"/>
          </w:tcPr>
          <w:p w14:paraId="775793D1" w14:textId="23F75A16" w:rsidR="00993466" w:rsidRPr="00E05983" w:rsidRDefault="00993466" w:rsidP="00993466">
            <w:pPr>
              <w:rPr>
                <w:b/>
                <w:bCs/>
              </w:rPr>
            </w:pPr>
            <w:r w:rsidRPr="00E05983">
              <w:rPr>
                <w:b/>
                <w:bCs/>
              </w:rPr>
              <w:t>examples</w:t>
            </w:r>
          </w:p>
        </w:tc>
        <w:tc>
          <w:tcPr>
            <w:tcW w:w="2338" w:type="dxa"/>
          </w:tcPr>
          <w:p w14:paraId="75CEA4F8" w14:textId="3B6B68D2" w:rsidR="00993466" w:rsidRPr="00E05983" w:rsidRDefault="00993466" w:rsidP="00993466">
            <w:pPr>
              <w:rPr>
                <w:b/>
                <w:bCs/>
              </w:rPr>
            </w:pPr>
            <w:r w:rsidRPr="00E05983">
              <w:rPr>
                <w:b/>
                <w:bCs/>
              </w:rPr>
              <w:t>Input parameters</w:t>
            </w:r>
          </w:p>
        </w:tc>
        <w:tc>
          <w:tcPr>
            <w:tcW w:w="2338" w:type="dxa"/>
          </w:tcPr>
          <w:p w14:paraId="139BBB9A" w14:textId="314AA6F9" w:rsidR="00993466" w:rsidRPr="00E05983" w:rsidRDefault="00755927" w:rsidP="00993466">
            <w:pPr>
              <w:rPr>
                <w:b/>
                <w:bCs/>
              </w:rPr>
            </w:pPr>
            <w:r w:rsidRPr="00E05983">
              <w:rPr>
                <w:b/>
                <w:bCs/>
              </w:rPr>
              <w:t>output</w:t>
            </w:r>
          </w:p>
        </w:tc>
      </w:tr>
      <w:tr w:rsidR="00993466" w14:paraId="079D9B18" w14:textId="77777777" w:rsidTr="00590745">
        <w:tc>
          <w:tcPr>
            <w:tcW w:w="1980" w:type="dxa"/>
          </w:tcPr>
          <w:p w14:paraId="2B6B0E5B" w14:textId="7C18F186" w:rsidR="00993466" w:rsidRDefault="00993466" w:rsidP="00993466">
            <w:r>
              <w:t>Production/entries</w:t>
            </w:r>
          </w:p>
        </w:tc>
        <w:tc>
          <w:tcPr>
            <w:tcW w:w="2694" w:type="dxa"/>
          </w:tcPr>
          <w:p w14:paraId="451275AD" w14:textId="6347B9B5" w:rsidR="00993466" w:rsidRDefault="00993466" w:rsidP="00993466">
            <w:r>
              <w:t>Wind turbine, gas field, geothermal, oil import</w:t>
            </w:r>
          </w:p>
        </w:tc>
        <w:tc>
          <w:tcPr>
            <w:tcW w:w="2338" w:type="dxa"/>
          </w:tcPr>
          <w:p w14:paraId="703945A9" w14:textId="6A4AE01D" w:rsidR="00993466" w:rsidRDefault="00993466" w:rsidP="00993466">
            <w:r>
              <w:t xml:space="preserve">Capacity, </w:t>
            </w:r>
            <w:r w:rsidR="00755927">
              <w:t xml:space="preserve">curtailment / import cost, </w:t>
            </w:r>
            <w:r w:rsidR="00DD231C">
              <w:t xml:space="preserve">requested </w:t>
            </w:r>
            <w:r w:rsidR="00755927">
              <w:t>profile</w:t>
            </w:r>
          </w:p>
        </w:tc>
        <w:tc>
          <w:tcPr>
            <w:tcW w:w="2338" w:type="dxa"/>
          </w:tcPr>
          <w:p w14:paraId="60326019" w14:textId="3153FB21" w:rsidR="00993466" w:rsidRDefault="006F64BF" w:rsidP="00993466">
            <w:r>
              <w:t xml:space="preserve">Operational hours, </w:t>
            </w:r>
            <w:r w:rsidR="00DB77C7">
              <w:t>realized</w:t>
            </w:r>
            <w:r w:rsidR="00DD231C">
              <w:t xml:space="preserve"> p</w:t>
            </w:r>
            <w:r>
              <w:t>rofile</w:t>
            </w:r>
          </w:p>
        </w:tc>
      </w:tr>
      <w:tr w:rsidR="00DB77C7" w14:paraId="218164D4" w14:textId="77777777" w:rsidTr="00590745">
        <w:tc>
          <w:tcPr>
            <w:tcW w:w="1980" w:type="dxa"/>
          </w:tcPr>
          <w:p w14:paraId="44538C6F" w14:textId="1E9E0E0C" w:rsidR="00DB77C7" w:rsidRDefault="00DB77C7" w:rsidP="00DB77C7">
            <w:r>
              <w:t>End use/ exits</w:t>
            </w:r>
          </w:p>
        </w:tc>
        <w:tc>
          <w:tcPr>
            <w:tcW w:w="2694" w:type="dxa"/>
          </w:tcPr>
          <w:p w14:paraId="543F5850" w14:textId="51AC4C0A" w:rsidR="00DB77C7" w:rsidRDefault="00DB77C7" w:rsidP="00DB77C7">
            <w:r>
              <w:t xml:space="preserve">Industrial/ </w:t>
            </w:r>
            <w:proofErr w:type="gramStart"/>
            <w:r>
              <w:t>residential  heat</w:t>
            </w:r>
            <w:proofErr w:type="gramEnd"/>
            <w:r>
              <w:t>/ power, mobility</w:t>
            </w:r>
          </w:p>
        </w:tc>
        <w:tc>
          <w:tcPr>
            <w:tcW w:w="2338" w:type="dxa"/>
          </w:tcPr>
          <w:p w14:paraId="1D2BD4AC" w14:textId="0034111A" w:rsidR="00DB77C7" w:rsidRDefault="00DB77C7" w:rsidP="00DB77C7">
            <w:r>
              <w:t>Capacity, curtailment / export cost, requested profile</w:t>
            </w:r>
          </w:p>
        </w:tc>
        <w:tc>
          <w:tcPr>
            <w:tcW w:w="2338" w:type="dxa"/>
          </w:tcPr>
          <w:p w14:paraId="358A9BA2" w14:textId="1A0183A6" w:rsidR="00DB77C7" w:rsidRDefault="009A0627" w:rsidP="00DB77C7">
            <w:r>
              <w:t>Operational hours, realized profile</w:t>
            </w:r>
          </w:p>
        </w:tc>
      </w:tr>
      <w:tr w:rsidR="00DB77C7" w14:paraId="4998726F" w14:textId="77777777" w:rsidTr="00590745">
        <w:tc>
          <w:tcPr>
            <w:tcW w:w="1980" w:type="dxa"/>
          </w:tcPr>
          <w:p w14:paraId="44443BF4" w14:textId="77777777" w:rsidR="00AA754D" w:rsidRDefault="00803958" w:rsidP="00DB77C7">
            <w:r>
              <w:t xml:space="preserve">Converter </w:t>
            </w:r>
          </w:p>
          <w:p w14:paraId="7C05DDB9" w14:textId="08BCE2B3" w:rsidR="00DB77C7" w:rsidRDefault="00803958" w:rsidP="00DB77C7">
            <w:r>
              <w:t>(</w:t>
            </w:r>
            <w:r w:rsidR="00AA754D">
              <w:t>carrier</w:t>
            </w:r>
            <w:r>
              <w:t>)</w:t>
            </w:r>
          </w:p>
        </w:tc>
        <w:tc>
          <w:tcPr>
            <w:tcW w:w="2694" w:type="dxa"/>
          </w:tcPr>
          <w:p w14:paraId="0817F1B4" w14:textId="20D3B97D" w:rsidR="00DB77C7" w:rsidRDefault="00803958" w:rsidP="00DB77C7">
            <w:r>
              <w:t>Gas-to-power, power-to-gas, gas-to-heat</w:t>
            </w:r>
            <w:r w:rsidR="004B1643">
              <w:t>, power-to-heat, natural gas to hydrogen</w:t>
            </w:r>
          </w:p>
        </w:tc>
        <w:tc>
          <w:tcPr>
            <w:tcW w:w="2338" w:type="dxa"/>
          </w:tcPr>
          <w:p w14:paraId="19A044A9" w14:textId="438552BF" w:rsidR="00DB77C7" w:rsidRDefault="004B1643" w:rsidP="00DB77C7">
            <w:r>
              <w:t>Capacity, efficiency</w:t>
            </w:r>
          </w:p>
        </w:tc>
        <w:tc>
          <w:tcPr>
            <w:tcW w:w="2338" w:type="dxa"/>
          </w:tcPr>
          <w:p w14:paraId="3476B8B3" w14:textId="47243DD0" w:rsidR="00DB77C7" w:rsidRDefault="009A0627" w:rsidP="00DB77C7">
            <w:r>
              <w:t>Operational hours, realized profile</w:t>
            </w:r>
          </w:p>
        </w:tc>
      </w:tr>
      <w:tr w:rsidR="009A0627" w14:paraId="5B2142FA" w14:textId="77777777" w:rsidTr="00590745">
        <w:tc>
          <w:tcPr>
            <w:tcW w:w="1980" w:type="dxa"/>
          </w:tcPr>
          <w:p w14:paraId="7AA8D265" w14:textId="37D32F34" w:rsidR="009A0627" w:rsidRDefault="009A0627" w:rsidP="00DB77C7">
            <w:r>
              <w:t>Converter (</w:t>
            </w:r>
            <w:r w:rsidR="0092121A">
              <w:t>transport</w:t>
            </w:r>
            <w:r>
              <w:t>)</w:t>
            </w:r>
          </w:p>
        </w:tc>
        <w:tc>
          <w:tcPr>
            <w:tcW w:w="2694" w:type="dxa"/>
          </w:tcPr>
          <w:p w14:paraId="399C5D02" w14:textId="4886E30B" w:rsidR="009A0627" w:rsidRDefault="009A0627" w:rsidP="00DB77C7">
            <w:r>
              <w:t>Transformer, compressor</w:t>
            </w:r>
          </w:p>
        </w:tc>
        <w:tc>
          <w:tcPr>
            <w:tcW w:w="2338" w:type="dxa"/>
          </w:tcPr>
          <w:p w14:paraId="3EA8FA5B" w14:textId="1C221619" w:rsidR="009A0627" w:rsidRDefault="009A0627" w:rsidP="00DB77C7">
            <w:r>
              <w:t>Capacity, efficiency</w:t>
            </w:r>
          </w:p>
        </w:tc>
        <w:tc>
          <w:tcPr>
            <w:tcW w:w="2338" w:type="dxa"/>
          </w:tcPr>
          <w:p w14:paraId="73994CB9" w14:textId="7095FDBA" w:rsidR="009A0627" w:rsidRDefault="009A0627" w:rsidP="00DB77C7">
            <w:r>
              <w:t>Operational hours, realized profile</w:t>
            </w:r>
          </w:p>
        </w:tc>
      </w:tr>
      <w:tr w:rsidR="00DB77C7" w14:paraId="0A081D70" w14:textId="77777777" w:rsidTr="00465B79">
        <w:trPr>
          <w:trHeight w:val="579"/>
        </w:trPr>
        <w:tc>
          <w:tcPr>
            <w:tcW w:w="1980" w:type="dxa"/>
          </w:tcPr>
          <w:p w14:paraId="786AEA22" w14:textId="79B4BBE9" w:rsidR="00DB77C7" w:rsidRDefault="009A0627" w:rsidP="00DB77C7">
            <w:r>
              <w:t>Converter (</w:t>
            </w:r>
            <w:r w:rsidR="00AA754D">
              <w:t>quality</w:t>
            </w:r>
            <w:r>
              <w:t>)</w:t>
            </w:r>
          </w:p>
        </w:tc>
        <w:tc>
          <w:tcPr>
            <w:tcW w:w="2694" w:type="dxa"/>
          </w:tcPr>
          <w:p w14:paraId="38A50413" w14:textId="08295741" w:rsidR="00DB77C7" w:rsidRDefault="007549FE" w:rsidP="00DB77C7">
            <w:r>
              <w:t>Gas blending, heat booster</w:t>
            </w:r>
          </w:p>
        </w:tc>
        <w:tc>
          <w:tcPr>
            <w:tcW w:w="2338" w:type="dxa"/>
          </w:tcPr>
          <w:p w14:paraId="2D9A3222" w14:textId="34C6D2BF" w:rsidR="00DB77C7" w:rsidRDefault="007549FE" w:rsidP="00DB77C7">
            <w:r>
              <w:t>Capacity, efficiency</w:t>
            </w:r>
          </w:p>
        </w:tc>
        <w:tc>
          <w:tcPr>
            <w:tcW w:w="2338" w:type="dxa"/>
          </w:tcPr>
          <w:p w14:paraId="0F82050B" w14:textId="44F78A6A" w:rsidR="00DB77C7" w:rsidRDefault="007549FE" w:rsidP="00DB77C7">
            <w:r>
              <w:t>Operational hours, realized profile</w:t>
            </w:r>
          </w:p>
        </w:tc>
      </w:tr>
      <w:tr w:rsidR="00465B79" w14:paraId="1F5AD1E3" w14:textId="77777777" w:rsidTr="00590745">
        <w:tc>
          <w:tcPr>
            <w:tcW w:w="1980" w:type="dxa"/>
          </w:tcPr>
          <w:p w14:paraId="64952A6F" w14:textId="6783B925" w:rsidR="00465B79" w:rsidRDefault="00465B79" w:rsidP="00DB77C7">
            <w:r>
              <w:t>transport</w:t>
            </w:r>
          </w:p>
        </w:tc>
        <w:tc>
          <w:tcPr>
            <w:tcW w:w="2694" w:type="dxa"/>
          </w:tcPr>
          <w:p w14:paraId="4989D59E" w14:textId="1E3ACE7B" w:rsidR="00465B79" w:rsidRDefault="00AA754D" w:rsidP="00DB77C7">
            <w:r>
              <w:t>Cable, pipe</w:t>
            </w:r>
          </w:p>
        </w:tc>
        <w:tc>
          <w:tcPr>
            <w:tcW w:w="2338" w:type="dxa"/>
          </w:tcPr>
          <w:p w14:paraId="47D4DA73" w14:textId="1661FAC1" w:rsidR="00465B79" w:rsidRDefault="00AB495A" w:rsidP="00DB77C7">
            <w:r>
              <w:t>L</w:t>
            </w:r>
            <w:r w:rsidR="00AA754D">
              <w:t>ength</w:t>
            </w:r>
            <w:r>
              <w:t>, conductivity</w:t>
            </w:r>
          </w:p>
        </w:tc>
        <w:tc>
          <w:tcPr>
            <w:tcW w:w="2338" w:type="dxa"/>
          </w:tcPr>
          <w:p w14:paraId="4BCD55A1" w14:textId="28CF6966" w:rsidR="00465B79" w:rsidRDefault="00AB495A" w:rsidP="00DB77C7">
            <w:r>
              <w:t>Operational hours, realized profile</w:t>
            </w:r>
          </w:p>
        </w:tc>
      </w:tr>
      <w:tr w:rsidR="00AB495A" w14:paraId="5334D7A7" w14:textId="77777777" w:rsidTr="00590745">
        <w:tc>
          <w:tcPr>
            <w:tcW w:w="1980" w:type="dxa"/>
          </w:tcPr>
          <w:p w14:paraId="78990269" w14:textId="2D20165F" w:rsidR="00AB495A" w:rsidRDefault="00AB495A" w:rsidP="00DB77C7">
            <w:r>
              <w:t>storage</w:t>
            </w:r>
          </w:p>
        </w:tc>
        <w:tc>
          <w:tcPr>
            <w:tcW w:w="2694" w:type="dxa"/>
          </w:tcPr>
          <w:p w14:paraId="20FE5EE6" w14:textId="350A211B" w:rsidR="00AB495A" w:rsidRDefault="00AB495A" w:rsidP="00DB77C7">
            <w:r>
              <w:t>Battery, salt cavern, hot water tank</w:t>
            </w:r>
          </w:p>
        </w:tc>
        <w:tc>
          <w:tcPr>
            <w:tcW w:w="2338" w:type="dxa"/>
          </w:tcPr>
          <w:p w14:paraId="598B4EA2" w14:textId="2F5E0860" w:rsidR="00AB495A" w:rsidRDefault="002E0C81" w:rsidP="00DB77C7">
            <w:r>
              <w:t>Volume, send-in/out capacity</w:t>
            </w:r>
          </w:p>
        </w:tc>
        <w:tc>
          <w:tcPr>
            <w:tcW w:w="2338" w:type="dxa"/>
          </w:tcPr>
          <w:p w14:paraId="505475B7" w14:textId="385CE97B" w:rsidR="00AB495A" w:rsidRDefault="002E0C81" w:rsidP="00DB77C7">
            <w:r>
              <w:t>Operational hours, realized profile</w:t>
            </w:r>
          </w:p>
        </w:tc>
      </w:tr>
    </w:tbl>
    <w:p w14:paraId="68B64E35" w14:textId="77777777" w:rsidR="00745408" w:rsidRPr="004C2069" w:rsidRDefault="00745408" w:rsidP="003C4DB4"/>
    <w:p w14:paraId="4702A391" w14:textId="77777777" w:rsidR="00C74DD5" w:rsidRDefault="00C74DD5">
      <w:pPr>
        <w:rPr>
          <w:rFonts w:eastAsia="Calibri"/>
          <w:b/>
          <w:bCs/>
        </w:rPr>
      </w:pPr>
      <w:r>
        <w:rPr>
          <w:rFonts w:eastAsia="Calibri"/>
          <w:b/>
          <w:bCs/>
        </w:rPr>
        <w:br w:type="page"/>
      </w:r>
    </w:p>
    <w:p w14:paraId="5FD2CD97" w14:textId="39F354A2" w:rsidR="00FE1935" w:rsidRPr="00DA2352" w:rsidRDefault="00815824" w:rsidP="00C74DD5">
      <w:pPr>
        <w:pStyle w:val="Heading4"/>
      </w:pPr>
      <w:bookmarkStart w:id="7" w:name="_Toc153550120"/>
      <w:r>
        <w:lastRenderedPageBreak/>
        <w:t>S</w:t>
      </w:r>
      <w:r w:rsidR="00DA2352" w:rsidRPr="74786ACE">
        <w:t>calable time granularity</w:t>
      </w:r>
      <w:r w:rsidR="007F366A" w:rsidRPr="74786ACE">
        <w:t xml:space="preserve">: </w:t>
      </w:r>
      <w:r w:rsidR="0557BC82" w:rsidRPr="74786ACE">
        <w:t>time slices</w:t>
      </w:r>
      <w:bookmarkEnd w:id="7"/>
    </w:p>
    <w:p w14:paraId="13C3373B" w14:textId="511C157A" w:rsidR="00F37BEF" w:rsidRDefault="00E4743C" w:rsidP="005B4DCC">
      <w:pPr>
        <w:rPr>
          <w:rFonts w:eastAsia="Calibri"/>
        </w:rPr>
      </w:pPr>
      <w:r w:rsidRPr="74786ACE">
        <w:rPr>
          <w:rFonts w:eastAsia="Calibri"/>
        </w:rPr>
        <w:t xml:space="preserve">A special challenge when working with optimization modeling is the </w:t>
      </w:r>
      <w:r w:rsidR="00F63F47" w:rsidRPr="74786ACE">
        <w:rPr>
          <w:rFonts w:eastAsia="Calibri"/>
        </w:rPr>
        <w:t xml:space="preserve">maximum </w:t>
      </w:r>
      <w:r w:rsidRPr="74786ACE">
        <w:rPr>
          <w:rFonts w:eastAsia="Calibri"/>
        </w:rPr>
        <w:t>number of assets</w:t>
      </w:r>
      <w:r w:rsidR="00837345" w:rsidRPr="74786ACE">
        <w:rPr>
          <w:rFonts w:eastAsia="Calibri"/>
        </w:rPr>
        <w:t xml:space="preserve"> that can be modelled in combination with </w:t>
      </w:r>
      <w:r w:rsidR="001865A6" w:rsidRPr="74786ACE">
        <w:rPr>
          <w:rFonts w:eastAsia="Calibri"/>
        </w:rPr>
        <w:t xml:space="preserve">properties and </w:t>
      </w:r>
      <w:r w:rsidR="00994DBF" w:rsidRPr="74786ACE">
        <w:rPr>
          <w:rFonts w:eastAsia="Calibri"/>
        </w:rPr>
        <w:t xml:space="preserve">time resolution. </w:t>
      </w:r>
      <w:r w:rsidR="00A92253" w:rsidRPr="74786ACE">
        <w:rPr>
          <w:rFonts w:eastAsia="Calibri"/>
        </w:rPr>
        <w:t xml:space="preserve">In other words, the size of the </w:t>
      </w:r>
      <w:r w:rsidR="00B46914" w:rsidRPr="74786ACE">
        <w:rPr>
          <w:rFonts w:eastAsia="Calibri"/>
        </w:rPr>
        <w:t>“objects(</w:t>
      </w:r>
      <w:proofErr w:type="spellStart"/>
      <w:proofErr w:type="gramStart"/>
      <w:r w:rsidR="00B46914" w:rsidRPr="74786ACE">
        <w:rPr>
          <w:rFonts w:eastAsia="Calibri"/>
        </w:rPr>
        <w:t>variables,T</w:t>
      </w:r>
      <w:proofErr w:type="spellEnd"/>
      <w:proofErr w:type="gramEnd"/>
      <w:r w:rsidR="00B46914" w:rsidRPr="74786ACE">
        <w:rPr>
          <w:rFonts w:eastAsia="Calibri"/>
        </w:rPr>
        <w:t xml:space="preserve">) </w:t>
      </w:r>
      <w:r w:rsidR="00A92253" w:rsidRPr="74786ACE">
        <w:rPr>
          <w:rFonts w:eastAsia="Calibri"/>
        </w:rPr>
        <w:t>matrix</w:t>
      </w:r>
      <w:r w:rsidR="008B3B1D" w:rsidRPr="74786ACE">
        <w:rPr>
          <w:rFonts w:eastAsia="Calibri"/>
        </w:rPr>
        <w:t>” that will</w:t>
      </w:r>
      <w:r w:rsidR="00F63F47" w:rsidRPr="74786ACE">
        <w:rPr>
          <w:rFonts w:eastAsia="Calibri"/>
        </w:rPr>
        <w:t xml:space="preserve"> still</w:t>
      </w:r>
      <w:r w:rsidR="00112966" w:rsidRPr="74786ACE">
        <w:rPr>
          <w:rFonts w:eastAsia="Calibri"/>
        </w:rPr>
        <w:t xml:space="preserve"> </w:t>
      </w:r>
      <w:r w:rsidR="008B3B1D" w:rsidRPr="74786ACE">
        <w:rPr>
          <w:rFonts w:eastAsia="Calibri"/>
        </w:rPr>
        <w:t>fit into computer memory</w:t>
      </w:r>
      <w:r w:rsidR="000176B9" w:rsidRPr="74786ACE">
        <w:rPr>
          <w:rFonts w:eastAsia="Calibri"/>
        </w:rPr>
        <w:t xml:space="preserve"> and can be solved in acceptable </w:t>
      </w:r>
      <w:r w:rsidR="002B61C0" w:rsidRPr="74786ACE">
        <w:rPr>
          <w:rFonts w:eastAsia="Calibri"/>
        </w:rPr>
        <w:t>calculation</w:t>
      </w:r>
      <w:r w:rsidR="008B3B1D" w:rsidRPr="74786ACE">
        <w:rPr>
          <w:rFonts w:eastAsia="Calibri"/>
        </w:rPr>
        <w:t xml:space="preserve">. </w:t>
      </w:r>
      <w:r w:rsidR="007F3F74" w:rsidRPr="74786ACE">
        <w:rPr>
          <w:rFonts w:eastAsia="Calibri"/>
        </w:rPr>
        <w:t>M</w:t>
      </w:r>
      <w:r w:rsidR="008B3B1D" w:rsidRPr="74786ACE">
        <w:rPr>
          <w:rFonts w:eastAsia="Calibri"/>
        </w:rPr>
        <w:t>acro Energy modelling</w:t>
      </w:r>
      <w:r w:rsidR="007F3F74" w:rsidRPr="74786ACE">
        <w:rPr>
          <w:rFonts w:eastAsia="Calibri"/>
        </w:rPr>
        <w:t xml:space="preserve"> </w:t>
      </w:r>
      <w:r w:rsidR="00FF09C5" w:rsidRPr="74786ACE">
        <w:rPr>
          <w:rFonts w:eastAsia="Calibri"/>
        </w:rPr>
        <w:t>require</w:t>
      </w:r>
      <w:r w:rsidR="007F3F74" w:rsidRPr="74786ACE">
        <w:rPr>
          <w:rFonts w:eastAsia="Calibri"/>
        </w:rPr>
        <w:t>s</w:t>
      </w:r>
      <w:r w:rsidR="00FF09C5" w:rsidRPr="74786ACE">
        <w:rPr>
          <w:rFonts w:eastAsia="Calibri"/>
        </w:rPr>
        <w:t xml:space="preserve"> </w:t>
      </w:r>
      <w:r w:rsidR="007F3F74" w:rsidRPr="74786ACE">
        <w:rPr>
          <w:rFonts w:eastAsia="Calibri"/>
        </w:rPr>
        <w:t>that</w:t>
      </w:r>
      <w:r w:rsidR="00FF09C5" w:rsidRPr="74786ACE">
        <w:rPr>
          <w:rFonts w:eastAsia="Calibri"/>
        </w:rPr>
        <w:t xml:space="preserve"> </w:t>
      </w:r>
      <w:r w:rsidR="00C455D6" w:rsidRPr="74786ACE">
        <w:rPr>
          <w:rFonts w:eastAsia="Calibri"/>
        </w:rPr>
        <w:t>both</w:t>
      </w:r>
      <w:r w:rsidR="231C0919" w:rsidRPr="74786ACE">
        <w:rPr>
          <w:rFonts w:eastAsia="Calibri"/>
        </w:rPr>
        <w:t xml:space="preserve"> </w:t>
      </w:r>
      <w:r w:rsidR="00FF09C5" w:rsidRPr="74786ACE">
        <w:rPr>
          <w:rFonts w:eastAsia="Calibri"/>
        </w:rPr>
        <w:t xml:space="preserve">the </w:t>
      </w:r>
      <w:r w:rsidR="00C455D6" w:rsidRPr="74786ACE">
        <w:rPr>
          <w:rFonts w:eastAsia="Calibri"/>
        </w:rPr>
        <w:t xml:space="preserve">seasonal and the intraday </w:t>
      </w:r>
      <w:r w:rsidR="007F3F74" w:rsidRPr="74786ACE">
        <w:rPr>
          <w:rFonts w:eastAsia="Calibri"/>
        </w:rPr>
        <w:t>dynamics must be captured</w:t>
      </w:r>
      <w:r w:rsidR="00A20FA8" w:rsidRPr="74786ACE">
        <w:rPr>
          <w:rFonts w:eastAsia="Calibri"/>
        </w:rPr>
        <w:t xml:space="preserve"> by the model</w:t>
      </w:r>
      <w:r w:rsidR="00317C7B" w:rsidRPr="74786ACE">
        <w:rPr>
          <w:rFonts w:eastAsia="Calibri"/>
        </w:rPr>
        <w:t>.</w:t>
      </w:r>
      <w:r w:rsidR="007F3F74" w:rsidRPr="74786ACE">
        <w:rPr>
          <w:rFonts w:eastAsia="Calibri"/>
        </w:rPr>
        <w:t xml:space="preserve"> </w:t>
      </w:r>
      <w:proofErr w:type="gramStart"/>
      <w:r w:rsidR="00317C7B" w:rsidRPr="74786ACE">
        <w:rPr>
          <w:rFonts w:eastAsia="Calibri"/>
        </w:rPr>
        <w:t>However</w:t>
      </w:r>
      <w:proofErr w:type="gramEnd"/>
      <w:r w:rsidR="00317C7B" w:rsidRPr="74786ACE">
        <w:rPr>
          <w:rFonts w:eastAsia="Calibri"/>
        </w:rPr>
        <w:t xml:space="preserve"> modeling 8760 hours/year</w:t>
      </w:r>
      <w:r w:rsidR="00F134B4" w:rsidRPr="74786ACE">
        <w:rPr>
          <w:rFonts w:eastAsia="Calibri"/>
        </w:rPr>
        <w:t xml:space="preserve"> will “blow up” memory usage and</w:t>
      </w:r>
      <w:r w:rsidR="008667E8" w:rsidRPr="74786ACE">
        <w:rPr>
          <w:rFonts w:eastAsia="Calibri"/>
        </w:rPr>
        <w:t xml:space="preserve"> severely restricts the number of active objects</w:t>
      </w:r>
      <w:r w:rsidR="00112966" w:rsidRPr="74786ACE">
        <w:rPr>
          <w:rFonts w:eastAsia="Calibri"/>
        </w:rPr>
        <w:t xml:space="preserve"> </w:t>
      </w:r>
      <w:r w:rsidR="00607313" w:rsidRPr="74786ACE">
        <w:rPr>
          <w:rFonts w:eastAsia="Calibri"/>
        </w:rPr>
        <w:t>(</w:t>
      </w:r>
      <w:r w:rsidR="004C5B1C" w:rsidRPr="74786ACE">
        <w:rPr>
          <w:rFonts w:eastAsia="Calibri"/>
        </w:rPr>
        <w:t>distributed</w:t>
      </w:r>
      <w:r w:rsidR="00607313" w:rsidRPr="74786ACE">
        <w:rPr>
          <w:rFonts w:eastAsia="Calibri"/>
        </w:rPr>
        <w:t xml:space="preserve"> </w:t>
      </w:r>
      <w:r w:rsidR="004C5B1C" w:rsidRPr="74786ACE">
        <w:rPr>
          <w:rFonts w:eastAsia="Calibri"/>
        </w:rPr>
        <w:t xml:space="preserve">and connected </w:t>
      </w:r>
      <w:r w:rsidR="00607313" w:rsidRPr="74786ACE">
        <w:rPr>
          <w:rFonts w:eastAsia="Calibri"/>
        </w:rPr>
        <w:t xml:space="preserve">in space and including </w:t>
      </w:r>
      <w:r w:rsidR="004C5B1C" w:rsidRPr="74786ACE">
        <w:rPr>
          <w:rFonts w:eastAsia="Calibri"/>
        </w:rPr>
        <w:t xml:space="preserve">subcategories) </w:t>
      </w:r>
      <w:r w:rsidR="00112966" w:rsidRPr="74786ACE">
        <w:rPr>
          <w:rFonts w:eastAsia="Calibri"/>
        </w:rPr>
        <w:t xml:space="preserve">that </w:t>
      </w:r>
      <w:r w:rsidR="00F134B4" w:rsidRPr="74786ACE">
        <w:rPr>
          <w:rFonts w:eastAsia="Calibri"/>
        </w:rPr>
        <w:t>it becomes un</w:t>
      </w:r>
      <w:r w:rsidR="00A20FA8" w:rsidRPr="74786ACE">
        <w:rPr>
          <w:rFonts w:eastAsia="Calibri"/>
        </w:rPr>
        <w:t>suitability for</w:t>
      </w:r>
      <w:r w:rsidR="00EE5EDB" w:rsidRPr="74786ACE">
        <w:rPr>
          <w:rFonts w:eastAsia="Calibri"/>
        </w:rPr>
        <w:t xml:space="preserve"> real world applications</w:t>
      </w:r>
      <w:r w:rsidR="004C5B1C" w:rsidRPr="74786ACE">
        <w:rPr>
          <w:rFonts w:eastAsia="Calibri"/>
        </w:rPr>
        <w:t>. This</w:t>
      </w:r>
      <w:r w:rsidR="00F44AFC" w:rsidRPr="74786ACE">
        <w:rPr>
          <w:rFonts w:eastAsia="Calibri"/>
        </w:rPr>
        <w:t xml:space="preserve"> especially when Monte Carlo methods (</w:t>
      </w:r>
      <w:r w:rsidR="00D821C2" w:rsidRPr="74786ACE">
        <w:rPr>
          <w:rFonts w:eastAsia="Calibri"/>
        </w:rPr>
        <w:t>“perform</w:t>
      </w:r>
      <w:r w:rsidR="00F44AFC" w:rsidRPr="74786ACE">
        <w:rPr>
          <w:rFonts w:eastAsia="Calibri"/>
        </w:rPr>
        <w:t xml:space="preserve"> </w:t>
      </w:r>
      <w:r w:rsidR="00E3109A" w:rsidRPr="74786ACE">
        <w:rPr>
          <w:rFonts w:eastAsia="Calibri"/>
        </w:rPr>
        <w:t>a great number of</w:t>
      </w:r>
      <w:r w:rsidR="00D821C2" w:rsidRPr="74786ACE">
        <w:rPr>
          <w:rFonts w:eastAsia="Calibri"/>
        </w:rPr>
        <w:t xml:space="preserve"> runs with stochastically varied inputs”) </w:t>
      </w:r>
      <w:r w:rsidR="00E3109A" w:rsidRPr="74786ACE">
        <w:rPr>
          <w:rFonts w:eastAsia="Calibri"/>
        </w:rPr>
        <w:t xml:space="preserve">are </w:t>
      </w:r>
      <w:r w:rsidR="004C5B1C" w:rsidRPr="74786ACE">
        <w:rPr>
          <w:rFonts w:eastAsia="Calibri"/>
        </w:rPr>
        <w:t xml:space="preserve">being </w:t>
      </w:r>
      <w:r w:rsidR="00E3109A" w:rsidRPr="74786ACE">
        <w:rPr>
          <w:rFonts w:eastAsia="Calibri"/>
        </w:rPr>
        <w:t>considered</w:t>
      </w:r>
      <w:r w:rsidR="004C5B1C" w:rsidRPr="74786ACE">
        <w:rPr>
          <w:rFonts w:eastAsia="Calibri"/>
        </w:rPr>
        <w:t xml:space="preserve"> and </w:t>
      </w:r>
      <w:r w:rsidR="000B0CEF" w:rsidRPr="74786ACE">
        <w:rPr>
          <w:rFonts w:eastAsia="Calibri"/>
        </w:rPr>
        <w:t>model runs need to be (very) fast</w:t>
      </w:r>
      <w:r w:rsidR="00112966" w:rsidRPr="74786ACE">
        <w:rPr>
          <w:rFonts w:eastAsia="Calibri"/>
        </w:rPr>
        <w:t xml:space="preserve">. The solution </w:t>
      </w:r>
      <w:r w:rsidR="00066359" w:rsidRPr="74786ACE">
        <w:rPr>
          <w:rFonts w:eastAsia="Calibri"/>
        </w:rPr>
        <w:t>in MOTER</w:t>
      </w:r>
      <w:r w:rsidR="389DCF08" w:rsidRPr="74786ACE">
        <w:rPr>
          <w:rFonts w:eastAsia="Calibri"/>
        </w:rPr>
        <w:t>, as is used for</w:t>
      </w:r>
      <w:r w:rsidR="00A6158D" w:rsidRPr="74786ACE">
        <w:rPr>
          <w:rFonts w:eastAsia="Calibri"/>
        </w:rPr>
        <w:t xml:space="preserve"> Opera</w:t>
      </w:r>
      <w:r w:rsidR="238AD1C3" w:rsidRPr="74786ACE">
        <w:rPr>
          <w:rFonts w:eastAsia="Calibri"/>
        </w:rPr>
        <w:t xml:space="preserve">, </w:t>
      </w:r>
      <w:r w:rsidR="00EE5EDB" w:rsidRPr="74786ACE">
        <w:rPr>
          <w:rFonts w:eastAsia="Calibri"/>
        </w:rPr>
        <w:t>is</w:t>
      </w:r>
      <w:r w:rsidR="00066359" w:rsidRPr="74786ACE">
        <w:rPr>
          <w:rFonts w:eastAsia="Calibri"/>
        </w:rPr>
        <w:t xml:space="preserve"> </w:t>
      </w:r>
      <w:r w:rsidR="00BF22C7" w:rsidRPr="74786ACE">
        <w:rPr>
          <w:rFonts w:eastAsia="Calibri"/>
        </w:rPr>
        <w:t xml:space="preserve">to </w:t>
      </w:r>
      <w:r w:rsidR="00066359" w:rsidRPr="74786ACE">
        <w:rPr>
          <w:rFonts w:eastAsia="Calibri"/>
        </w:rPr>
        <w:t xml:space="preserve">reduce the 8760 hours to a </w:t>
      </w:r>
      <w:r w:rsidR="005E1D36" w:rsidRPr="74786ACE">
        <w:rPr>
          <w:rFonts w:eastAsia="Calibri"/>
        </w:rPr>
        <w:t>define a</w:t>
      </w:r>
      <w:r w:rsidR="000A1A19" w:rsidRPr="74786ACE">
        <w:rPr>
          <w:rFonts w:eastAsia="Calibri"/>
        </w:rPr>
        <w:t xml:space="preserve"> sub</w:t>
      </w:r>
      <w:r w:rsidR="00066359" w:rsidRPr="74786ACE">
        <w:rPr>
          <w:rFonts w:eastAsia="Calibri"/>
        </w:rPr>
        <w:t xml:space="preserve">set of </w:t>
      </w:r>
      <w:r w:rsidR="00BF22C7" w:rsidRPr="74786ACE">
        <w:rPr>
          <w:rFonts w:eastAsia="Calibri"/>
        </w:rPr>
        <w:t>“</w:t>
      </w:r>
      <w:r w:rsidR="0528B67E" w:rsidRPr="74786ACE">
        <w:rPr>
          <w:rFonts w:eastAsia="Calibri"/>
        </w:rPr>
        <w:t>time slices</w:t>
      </w:r>
      <w:r w:rsidR="00BF22C7" w:rsidRPr="74786ACE">
        <w:rPr>
          <w:rFonts w:eastAsia="Calibri"/>
        </w:rPr>
        <w:t>”</w:t>
      </w:r>
      <w:r w:rsidR="00066359" w:rsidRPr="74786ACE">
        <w:rPr>
          <w:rFonts w:eastAsia="Calibri"/>
        </w:rPr>
        <w:t xml:space="preserve"> </w:t>
      </w:r>
      <w:r w:rsidR="00EE5EDB" w:rsidRPr="74786ACE">
        <w:rPr>
          <w:rFonts w:eastAsia="Calibri"/>
        </w:rPr>
        <w:t>during the year</w:t>
      </w:r>
      <w:r w:rsidR="00C86501" w:rsidRPr="74786ACE">
        <w:rPr>
          <w:rFonts w:eastAsia="Calibri"/>
        </w:rPr>
        <w:t xml:space="preserve">. This because a series of 8760 hours will </w:t>
      </w:r>
      <w:r w:rsidR="00D06FA8" w:rsidRPr="74786ACE">
        <w:rPr>
          <w:rFonts w:eastAsia="Calibri"/>
        </w:rPr>
        <w:t>contain a significant amount of redundant information</w:t>
      </w:r>
      <w:r w:rsidR="005C59B2" w:rsidRPr="74786ACE">
        <w:rPr>
          <w:rFonts w:eastAsia="Calibri"/>
        </w:rPr>
        <w:t xml:space="preserve">. </w:t>
      </w:r>
      <w:r w:rsidR="00F37BEF" w:rsidRPr="74786ACE">
        <w:rPr>
          <w:rFonts w:eastAsia="Calibri"/>
        </w:rPr>
        <w:t>In one case study and it was established that with only 16 snapshots (night/morning/afternoon/ evening &amp; winter,</w:t>
      </w:r>
      <w:r w:rsidR="00AF4343" w:rsidRPr="74786ACE">
        <w:rPr>
          <w:rFonts w:eastAsia="Calibri"/>
        </w:rPr>
        <w:t xml:space="preserve"> </w:t>
      </w:r>
      <w:r w:rsidR="00F37BEF" w:rsidRPr="74786ACE">
        <w:rPr>
          <w:rFonts w:eastAsia="Calibri"/>
        </w:rPr>
        <w:t xml:space="preserve">spring, summer, autumn) sufficient accuracy (~&gt;90%) may already be achieved, in only a fraction </w:t>
      </w:r>
      <w:proofErr w:type="gramStart"/>
      <w:r w:rsidR="00F37BEF" w:rsidRPr="74786ACE">
        <w:rPr>
          <w:rFonts w:eastAsia="Calibri"/>
        </w:rPr>
        <w:t>( &lt;</w:t>
      </w:r>
      <w:proofErr w:type="gramEnd"/>
      <w:r w:rsidR="00F37BEF" w:rsidRPr="74786ACE">
        <w:rPr>
          <w:rFonts w:eastAsia="Calibri"/>
        </w:rPr>
        <w:t>1%) of the calculation time</w:t>
      </w:r>
      <w:r w:rsidR="00515C1E" w:rsidRPr="74786ACE">
        <w:rPr>
          <w:rFonts w:eastAsia="Calibri"/>
        </w:rPr>
        <w:t>.</w:t>
      </w:r>
      <w:r w:rsidR="00575F84" w:rsidRPr="74786ACE">
        <w:rPr>
          <w:rFonts w:eastAsia="Calibri"/>
        </w:rPr>
        <w:t xml:space="preserve"> </w:t>
      </w:r>
      <w:r w:rsidR="00913260" w:rsidRPr="74786ACE">
        <w:rPr>
          <w:rFonts w:eastAsia="Calibri"/>
        </w:rPr>
        <w:t xml:space="preserve">In order to create a </w:t>
      </w:r>
      <w:r w:rsidR="00676706" w:rsidRPr="74786ACE">
        <w:rPr>
          <w:rFonts w:eastAsia="Calibri"/>
        </w:rPr>
        <w:t xml:space="preserve">8760 hour profile from the snap shots a </w:t>
      </w:r>
      <w:proofErr w:type="gramStart"/>
      <w:r w:rsidR="00676706" w:rsidRPr="74786ACE">
        <w:rPr>
          <w:rFonts w:eastAsia="Calibri"/>
        </w:rPr>
        <w:t>simple ”sample</w:t>
      </w:r>
      <w:proofErr w:type="gramEnd"/>
      <w:r w:rsidR="00676706" w:rsidRPr="74786ACE">
        <w:rPr>
          <w:rFonts w:eastAsia="Calibri"/>
        </w:rPr>
        <w:t xml:space="preserve"> &amp; hold”  </w:t>
      </w:r>
      <w:r w:rsidR="005C491C" w:rsidRPr="74786ACE">
        <w:rPr>
          <w:rFonts w:eastAsia="Calibri"/>
        </w:rPr>
        <w:t>reconstruction</w:t>
      </w:r>
      <w:r w:rsidR="00676706" w:rsidRPr="74786ACE">
        <w:rPr>
          <w:rFonts w:eastAsia="Calibri"/>
        </w:rPr>
        <w:t xml:space="preserve"> algorithm </w:t>
      </w:r>
      <w:r w:rsidR="00C111F0" w:rsidRPr="74786ACE">
        <w:rPr>
          <w:rFonts w:eastAsia="Calibri"/>
        </w:rPr>
        <w:t>is</w:t>
      </w:r>
      <w:r w:rsidR="00676706" w:rsidRPr="74786ACE">
        <w:rPr>
          <w:rFonts w:eastAsia="Calibri"/>
        </w:rPr>
        <w:t xml:space="preserve"> used</w:t>
      </w:r>
      <w:r w:rsidR="005C491C" w:rsidRPr="74786ACE">
        <w:rPr>
          <w:rFonts w:eastAsia="Calibri"/>
        </w:rPr>
        <w:t>.</w:t>
      </w:r>
    </w:p>
    <w:p w14:paraId="5E138420" w14:textId="3B31A445" w:rsidR="00DA2352" w:rsidRPr="005B4DCC" w:rsidRDefault="00F37BEF" w:rsidP="005B4DCC">
      <w:pPr>
        <w:rPr>
          <w:rFonts w:eastAsia="Calibri"/>
        </w:rPr>
      </w:pPr>
      <w:r>
        <w:rPr>
          <w:rFonts w:eastAsia="Calibri"/>
        </w:rPr>
        <w:t>Note that</w:t>
      </w:r>
      <w:r w:rsidR="008841C0">
        <w:rPr>
          <w:rFonts w:eastAsia="Calibri"/>
        </w:rPr>
        <w:t xml:space="preserve"> when using </w:t>
      </w:r>
      <w:r w:rsidR="008F60D7">
        <w:rPr>
          <w:rFonts w:eastAsia="Calibri"/>
        </w:rPr>
        <w:t xml:space="preserve">“global </w:t>
      </w:r>
      <w:r w:rsidR="008841C0">
        <w:rPr>
          <w:rFonts w:eastAsia="Calibri"/>
        </w:rPr>
        <w:t>optimiz</w:t>
      </w:r>
      <w:r w:rsidR="008F60D7">
        <w:rPr>
          <w:rFonts w:eastAsia="Calibri"/>
        </w:rPr>
        <w:t>atio</w:t>
      </w:r>
      <w:r w:rsidR="005E3711">
        <w:rPr>
          <w:rFonts w:eastAsia="Calibri"/>
        </w:rPr>
        <w:t>n</w:t>
      </w:r>
      <w:r w:rsidR="008F60D7">
        <w:rPr>
          <w:rFonts w:eastAsia="Calibri"/>
        </w:rPr>
        <w:t>”</w:t>
      </w:r>
      <w:r w:rsidR="008841C0">
        <w:rPr>
          <w:rFonts w:eastAsia="Calibri"/>
        </w:rPr>
        <w:t>,</w:t>
      </w:r>
      <w:r w:rsidR="009049C7">
        <w:rPr>
          <w:rFonts w:eastAsia="Calibri"/>
        </w:rPr>
        <w:t xml:space="preserve"> </w:t>
      </w:r>
      <w:r w:rsidR="005C59B2">
        <w:rPr>
          <w:rFonts w:eastAsia="Calibri"/>
        </w:rPr>
        <w:t xml:space="preserve">special care </w:t>
      </w:r>
      <w:r>
        <w:rPr>
          <w:rFonts w:eastAsia="Calibri"/>
        </w:rPr>
        <w:t xml:space="preserve">has been taken </w:t>
      </w:r>
      <w:r w:rsidR="00211A43">
        <w:rPr>
          <w:rFonts w:eastAsia="Calibri"/>
        </w:rPr>
        <w:t>is</w:t>
      </w:r>
      <w:r>
        <w:rPr>
          <w:rFonts w:eastAsia="Calibri"/>
        </w:rPr>
        <w:t xml:space="preserve"> that</w:t>
      </w:r>
      <w:r w:rsidR="008841C0">
        <w:rPr>
          <w:rFonts w:eastAsia="Calibri"/>
        </w:rPr>
        <w:t xml:space="preserve"> the </w:t>
      </w:r>
      <w:r w:rsidR="00830AF9">
        <w:rPr>
          <w:rFonts w:eastAsia="Calibri"/>
        </w:rPr>
        <w:t xml:space="preserve">relative </w:t>
      </w:r>
      <w:r w:rsidR="00685315">
        <w:rPr>
          <w:rFonts w:eastAsia="Calibri"/>
        </w:rPr>
        <w:t xml:space="preserve">order of </w:t>
      </w:r>
      <w:r w:rsidR="00211A43">
        <w:rPr>
          <w:rFonts w:eastAsia="Calibri"/>
        </w:rPr>
        <w:t xml:space="preserve">the </w:t>
      </w:r>
      <w:r w:rsidR="00F27F82">
        <w:rPr>
          <w:rFonts w:eastAsia="Calibri"/>
        </w:rPr>
        <w:t>snapshots</w:t>
      </w:r>
      <w:r w:rsidR="001C4C4B">
        <w:rPr>
          <w:rFonts w:eastAsia="Calibri"/>
        </w:rPr>
        <w:t xml:space="preserve">, i.e. causality, </w:t>
      </w:r>
      <w:r w:rsidR="008F60D7">
        <w:rPr>
          <w:rFonts w:eastAsia="Calibri"/>
        </w:rPr>
        <w:t xml:space="preserve">is </w:t>
      </w:r>
      <w:r w:rsidR="005E3711">
        <w:rPr>
          <w:rFonts w:eastAsia="Calibri"/>
        </w:rPr>
        <w:t xml:space="preserve">being </w:t>
      </w:r>
      <w:r w:rsidR="008F60D7">
        <w:rPr>
          <w:rFonts w:eastAsia="Calibri"/>
        </w:rPr>
        <w:t>respected</w:t>
      </w:r>
      <w:r w:rsidR="00F25880">
        <w:rPr>
          <w:rFonts w:eastAsia="Calibri"/>
        </w:rPr>
        <w:t xml:space="preserve">. This because </w:t>
      </w:r>
      <w:r w:rsidR="008F60D7">
        <w:rPr>
          <w:rFonts w:eastAsia="Calibri"/>
        </w:rPr>
        <w:t xml:space="preserve">global </w:t>
      </w:r>
      <w:r w:rsidR="00F25880">
        <w:rPr>
          <w:rFonts w:eastAsia="Calibri"/>
        </w:rPr>
        <w:t xml:space="preserve">optimizers </w:t>
      </w:r>
      <w:r w:rsidR="002D12F0">
        <w:rPr>
          <w:rFonts w:eastAsia="Calibri"/>
        </w:rPr>
        <w:t>calculate all time steps</w:t>
      </w:r>
      <w:r w:rsidR="00F25880">
        <w:rPr>
          <w:rFonts w:eastAsia="Calibri"/>
        </w:rPr>
        <w:t xml:space="preserve"> </w:t>
      </w:r>
      <w:r w:rsidR="008F60D7">
        <w:rPr>
          <w:rFonts w:eastAsia="Calibri"/>
        </w:rPr>
        <w:t>all at on</w:t>
      </w:r>
      <w:r w:rsidR="005E3711">
        <w:rPr>
          <w:rFonts w:eastAsia="Calibri"/>
        </w:rPr>
        <w:t>c</w:t>
      </w:r>
      <w:r w:rsidR="008F60D7">
        <w:rPr>
          <w:rFonts w:eastAsia="Calibri"/>
        </w:rPr>
        <w:t>e, unlike simulators which run though time step consequently</w:t>
      </w:r>
      <w:r w:rsidR="005E3711">
        <w:rPr>
          <w:rFonts w:eastAsia="Calibri"/>
        </w:rPr>
        <w:t xml:space="preserve">. </w:t>
      </w:r>
      <w:r w:rsidR="004D590D">
        <w:rPr>
          <w:rFonts w:eastAsia="Calibri"/>
        </w:rPr>
        <w:t xml:space="preserve">MOTER has extra time hierarchy information on </w:t>
      </w:r>
      <w:proofErr w:type="gramStart"/>
      <w:r w:rsidR="004D590D">
        <w:rPr>
          <w:rFonts w:eastAsia="Calibri"/>
        </w:rPr>
        <w:t>first priority</w:t>
      </w:r>
      <w:proofErr w:type="gramEnd"/>
      <w:r w:rsidR="004D590D">
        <w:rPr>
          <w:rFonts w:eastAsia="Calibri"/>
        </w:rPr>
        <w:t xml:space="preserve"> on the</w:t>
      </w:r>
      <w:r w:rsidR="00685315">
        <w:rPr>
          <w:rFonts w:eastAsia="Calibri"/>
        </w:rPr>
        <w:t xml:space="preserve"> </w:t>
      </w:r>
      <w:r w:rsidR="00830AF9">
        <w:rPr>
          <w:rFonts w:eastAsia="Calibri"/>
        </w:rPr>
        <w:t xml:space="preserve">intraday </w:t>
      </w:r>
      <w:r w:rsidR="00F4554E">
        <w:rPr>
          <w:rFonts w:eastAsia="Calibri"/>
        </w:rPr>
        <w:t xml:space="preserve">snapshot </w:t>
      </w:r>
      <w:r w:rsidR="00830AF9">
        <w:rPr>
          <w:rFonts w:eastAsia="Calibri"/>
        </w:rPr>
        <w:t>order</w:t>
      </w:r>
      <w:r w:rsidR="00685315">
        <w:rPr>
          <w:rFonts w:eastAsia="Calibri"/>
        </w:rPr>
        <w:t xml:space="preserve"> </w:t>
      </w:r>
      <w:r w:rsidR="008E64AB">
        <w:rPr>
          <w:rFonts w:eastAsia="Calibri"/>
        </w:rPr>
        <w:t xml:space="preserve">first </w:t>
      </w:r>
      <w:r w:rsidR="00685315">
        <w:rPr>
          <w:rFonts w:eastAsia="Calibri"/>
        </w:rPr>
        <w:t xml:space="preserve">(night, morning, afternoon, evening) and then </w:t>
      </w:r>
      <w:r w:rsidR="009049C7">
        <w:rPr>
          <w:rFonts w:eastAsia="Calibri"/>
        </w:rPr>
        <w:t xml:space="preserve">the </w:t>
      </w:r>
      <w:r w:rsidR="00685315">
        <w:rPr>
          <w:rFonts w:eastAsia="Calibri"/>
        </w:rPr>
        <w:t>days</w:t>
      </w:r>
      <w:r w:rsidR="004D590D">
        <w:rPr>
          <w:rFonts w:eastAsia="Calibri"/>
        </w:rPr>
        <w:t xml:space="preserve"> ordering</w:t>
      </w:r>
      <w:r w:rsidR="00685315">
        <w:rPr>
          <w:rFonts w:eastAsia="Calibri"/>
        </w:rPr>
        <w:t xml:space="preserve"> </w:t>
      </w:r>
      <w:r w:rsidR="009049C7">
        <w:rPr>
          <w:rFonts w:eastAsia="Calibri"/>
        </w:rPr>
        <w:t>during the year</w:t>
      </w:r>
      <w:r w:rsidR="00265BB4">
        <w:rPr>
          <w:rFonts w:eastAsia="Calibri"/>
        </w:rPr>
        <w:t xml:space="preserve"> next</w:t>
      </w:r>
      <w:r w:rsidR="009049C7">
        <w:rPr>
          <w:rFonts w:eastAsia="Calibri"/>
        </w:rPr>
        <w:t xml:space="preserve"> </w:t>
      </w:r>
      <w:r w:rsidR="00685315">
        <w:rPr>
          <w:rFonts w:eastAsia="Calibri"/>
        </w:rPr>
        <w:t>(</w:t>
      </w:r>
      <w:proofErr w:type="spellStart"/>
      <w:r w:rsidR="00685315">
        <w:rPr>
          <w:rFonts w:eastAsia="Calibri"/>
        </w:rPr>
        <w:t>jan</w:t>
      </w:r>
      <w:proofErr w:type="spellEnd"/>
      <w:r w:rsidR="00685315">
        <w:rPr>
          <w:rFonts w:eastAsia="Calibri"/>
        </w:rPr>
        <w:t xml:space="preserve"> 1</w:t>
      </w:r>
      <w:r w:rsidR="00685315" w:rsidRPr="00685315">
        <w:rPr>
          <w:rFonts w:eastAsia="Calibri"/>
          <w:vertAlign w:val="superscript"/>
        </w:rPr>
        <w:t>st</w:t>
      </w:r>
      <w:r w:rsidR="00685315">
        <w:rPr>
          <w:rFonts w:eastAsia="Calibri"/>
        </w:rPr>
        <w:t xml:space="preserve"> –</w:t>
      </w:r>
      <w:r w:rsidR="00F4554E">
        <w:rPr>
          <w:rFonts w:eastAsia="Calibri"/>
        </w:rPr>
        <w:t>&gt;</w:t>
      </w:r>
      <w:r w:rsidR="00685315">
        <w:rPr>
          <w:rFonts w:eastAsia="Calibri"/>
        </w:rPr>
        <w:t xml:space="preserve"> December 31</w:t>
      </w:r>
      <w:r w:rsidR="008E64AB" w:rsidRPr="008E64AB">
        <w:rPr>
          <w:rFonts w:eastAsia="Calibri"/>
          <w:vertAlign w:val="superscript"/>
        </w:rPr>
        <w:t>st</w:t>
      </w:r>
      <w:r w:rsidR="008E64AB">
        <w:rPr>
          <w:rFonts w:eastAsia="Calibri"/>
        </w:rPr>
        <w:t>)</w:t>
      </w:r>
      <w:r w:rsidR="00CD138A">
        <w:rPr>
          <w:rFonts w:eastAsia="Calibri"/>
        </w:rPr>
        <w:t xml:space="preserve">. This </w:t>
      </w:r>
      <w:r w:rsidR="00590558">
        <w:rPr>
          <w:rFonts w:eastAsia="Calibri"/>
        </w:rPr>
        <w:t>“</w:t>
      </w:r>
      <w:r w:rsidR="00507693">
        <w:rPr>
          <w:rFonts w:eastAsia="Calibri"/>
        </w:rPr>
        <w:t xml:space="preserve">proper </w:t>
      </w:r>
      <w:r w:rsidR="00265BB4">
        <w:rPr>
          <w:rFonts w:eastAsia="Calibri"/>
        </w:rPr>
        <w:t>time</w:t>
      </w:r>
      <w:r w:rsidR="00B3301F">
        <w:rPr>
          <w:rFonts w:eastAsia="Calibri"/>
        </w:rPr>
        <w:t xml:space="preserve"> order</w:t>
      </w:r>
      <w:r w:rsidR="00590558">
        <w:rPr>
          <w:rFonts w:eastAsia="Calibri"/>
        </w:rPr>
        <w:t>ing”</w:t>
      </w:r>
      <w:r w:rsidR="00674C3E">
        <w:rPr>
          <w:rFonts w:eastAsia="Calibri"/>
        </w:rPr>
        <w:t xml:space="preserve"> is important </w:t>
      </w:r>
      <w:r w:rsidR="00AD2C46">
        <w:rPr>
          <w:rFonts w:eastAsia="Calibri"/>
        </w:rPr>
        <w:t xml:space="preserve">when </w:t>
      </w:r>
      <w:r w:rsidR="009B77DA">
        <w:rPr>
          <w:rFonts w:eastAsia="Calibri"/>
        </w:rPr>
        <w:t>optimizing</w:t>
      </w:r>
      <w:r w:rsidR="00AD2C46">
        <w:rPr>
          <w:rFonts w:eastAsia="Calibri"/>
        </w:rPr>
        <w:t xml:space="preserve"> </w:t>
      </w:r>
      <w:r w:rsidR="00713A93">
        <w:rPr>
          <w:rFonts w:eastAsia="Calibri"/>
        </w:rPr>
        <w:t>energy storage</w:t>
      </w:r>
      <w:r w:rsidR="00055D21">
        <w:rPr>
          <w:rFonts w:eastAsia="Calibri"/>
        </w:rPr>
        <w:t xml:space="preserve"> systems</w:t>
      </w:r>
      <w:r w:rsidR="00AD2C46">
        <w:rPr>
          <w:rFonts w:eastAsia="Calibri"/>
        </w:rPr>
        <w:t xml:space="preserve"> that perform both intraday and seasonal balancing</w:t>
      </w:r>
      <w:r w:rsidR="00845E21">
        <w:rPr>
          <w:rFonts w:eastAsia="Calibri"/>
        </w:rPr>
        <w:t xml:space="preserve"> </w:t>
      </w:r>
      <w:r w:rsidR="00AD2C46">
        <w:rPr>
          <w:rFonts w:eastAsia="Calibri"/>
        </w:rPr>
        <w:t>functions</w:t>
      </w:r>
      <w:r w:rsidR="00507693">
        <w:rPr>
          <w:rFonts w:eastAsia="Calibri"/>
        </w:rPr>
        <w:t>.</w:t>
      </w:r>
    </w:p>
    <w:p w14:paraId="42627AA5" w14:textId="0D211ABC" w:rsidR="00C6348E" w:rsidRDefault="001465DF" w:rsidP="00FE1935">
      <w:pPr>
        <w:rPr>
          <w:rFonts w:eastAsia="Calibri"/>
          <w:lang w:val="en-GB"/>
        </w:rPr>
      </w:pPr>
      <w:r>
        <w:rPr>
          <w:noProof/>
        </w:rPr>
        <w:drawing>
          <wp:inline distT="0" distB="0" distL="0" distR="0" wp14:anchorId="4A0B5EBC" wp14:editId="4BB9AAEE">
            <wp:extent cx="3159457" cy="2246566"/>
            <wp:effectExtent l="0" t="0" r="3175"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7"/>
                    <a:stretch>
                      <a:fillRect/>
                    </a:stretch>
                  </pic:blipFill>
                  <pic:spPr>
                    <a:xfrm>
                      <a:off x="0" y="0"/>
                      <a:ext cx="3177201" cy="2259183"/>
                    </a:xfrm>
                    <a:prstGeom prst="rect">
                      <a:avLst/>
                    </a:prstGeom>
                  </pic:spPr>
                </pic:pic>
              </a:graphicData>
            </a:graphic>
          </wp:inline>
        </w:drawing>
      </w:r>
    </w:p>
    <w:p w14:paraId="135A12BB" w14:textId="321CA7EB" w:rsidR="001465DF" w:rsidRPr="00FE1935" w:rsidRDefault="000E137E" w:rsidP="00FE1935">
      <w:pPr>
        <w:rPr>
          <w:rFonts w:eastAsia="Calibri"/>
          <w:lang w:val="en-GB"/>
        </w:rPr>
      </w:pPr>
      <w:r w:rsidRPr="74786ACE">
        <w:rPr>
          <w:rFonts w:eastAsia="Calibri"/>
          <w:lang w:val="en-GB"/>
        </w:rPr>
        <w:t xml:space="preserve">Example of </w:t>
      </w:r>
      <w:r w:rsidR="009A66F0" w:rsidRPr="74786ACE">
        <w:rPr>
          <w:rFonts w:eastAsia="Calibri"/>
          <w:lang w:val="en-GB"/>
        </w:rPr>
        <w:t xml:space="preserve">defining the </w:t>
      </w:r>
      <w:r w:rsidR="2A00455D" w:rsidRPr="74786ACE">
        <w:rPr>
          <w:rFonts w:eastAsia="Calibri"/>
          <w:lang w:val="en-GB"/>
        </w:rPr>
        <w:t xml:space="preserve">time slices </w:t>
      </w:r>
      <w:r w:rsidR="00293D2A" w:rsidRPr="74786ACE">
        <w:rPr>
          <w:rFonts w:eastAsia="Calibri"/>
          <w:lang w:val="en-GB"/>
        </w:rPr>
        <w:t xml:space="preserve">that </w:t>
      </w:r>
      <w:r w:rsidR="009A66F0" w:rsidRPr="74786ACE">
        <w:rPr>
          <w:rFonts w:eastAsia="Calibri"/>
          <w:lang w:val="en-GB"/>
        </w:rPr>
        <w:t>serve as</w:t>
      </w:r>
      <w:r w:rsidR="00293D2A" w:rsidRPr="74786ACE">
        <w:rPr>
          <w:rFonts w:eastAsia="Calibri"/>
          <w:lang w:val="en-GB"/>
        </w:rPr>
        <w:t xml:space="preserve"> </w:t>
      </w:r>
      <w:r w:rsidR="678C0E76" w:rsidRPr="74786ACE">
        <w:rPr>
          <w:rFonts w:eastAsia="Calibri"/>
          <w:lang w:val="en-GB"/>
        </w:rPr>
        <w:t>“</w:t>
      </w:r>
      <w:r w:rsidR="05D029FB" w:rsidRPr="74786ACE">
        <w:rPr>
          <w:rFonts w:eastAsia="Calibri"/>
          <w:lang w:val="en-GB"/>
        </w:rPr>
        <w:t>proxies”</w:t>
      </w:r>
      <w:r w:rsidR="00293D2A" w:rsidRPr="74786ACE">
        <w:rPr>
          <w:rFonts w:eastAsia="Calibri"/>
          <w:lang w:val="en-GB"/>
        </w:rPr>
        <w:t xml:space="preserve"> for </w:t>
      </w:r>
      <w:r w:rsidR="009A66F0" w:rsidRPr="74786ACE">
        <w:rPr>
          <w:rFonts w:eastAsia="Calibri"/>
          <w:lang w:val="en-GB"/>
        </w:rPr>
        <w:t xml:space="preserve">the reconstruction of </w:t>
      </w:r>
      <w:r w:rsidR="00293D2A" w:rsidRPr="74786ACE">
        <w:rPr>
          <w:rFonts w:eastAsia="Calibri"/>
          <w:lang w:val="en-GB"/>
        </w:rPr>
        <w:t>full year dynamics.</w:t>
      </w:r>
    </w:p>
    <w:p w14:paraId="2CE34854" w14:textId="28CA4861" w:rsidR="00FA1D54" w:rsidRPr="003A7E50" w:rsidRDefault="00FA1D54" w:rsidP="00BC7C96">
      <w:pPr>
        <w:pStyle w:val="ListParagraph"/>
        <w:numPr>
          <w:ilvl w:val="0"/>
          <w:numId w:val="5"/>
        </w:numPr>
        <w:rPr>
          <w:rFonts w:eastAsia="Calibri"/>
          <w:lang w:val="en-GB"/>
        </w:rPr>
      </w:pPr>
      <w:r w:rsidRPr="21363994">
        <w:rPr>
          <w:rFonts w:eastAsia="Calibri"/>
          <w:lang w:val="en-GB"/>
        </w:rPr>
        <w:t xml:space="preserve">Regionalization &amp; infrastructure </w:t>
      </w:r>
      <w:r w:rsidRPr="21363994">
        <w:rPr>
          <w:rFonts w:ascii="Calibri Light" w:eastAsia="Calibri Light" w:hAnsi="Calibri Light" w:cs="Calibri Light"/>
          <w:color w:val="1F3763"/>
          <w:sz w:val="24"/>
          <w:szCs w:val="24"/>
          <w:highlight w:val="green"/>
          <w:lang w:val="en-GB"/>
        </w:rPr>
        <w:t>@</w:t>
      </w:r>
      <w:r w:rsidR="00E77744" w:rsidRPr="21363994">
        <w:rPr>
          <w:rFonts w:ascii="Calibri Light" w:eastAsia="Calibri Light" w:hAnsi="Calibri Light" w:cs="Calibri Light"/>
          <w:color w:val="1F3763"/>
          <w:highlight w:val="green"/>
          <w:lang w:val="en-GB"/>
        </w:rPr>
        <w:t>Edwin</w:t>
      </w:r>
    </w:p>
    <w:p w14:paraId="03E31CBE" w14:textId="03C84C4B" w:rsidR="009F7B82" w:rsidRPr="003A7E50" w:rsidRDefault="009F7B82" w:rsidP="009F7B82">
      <w:pPr>
        <w:rPr>
          <w:rFonts w:eastAsia="Calibri"/>
          <w:lang w:val="en-GB"/>
        </w:rPr>
      </w:pPr>
      <w:r w:rsidRPr="003A7E50">
        <w:rPr>
          <w:rFonts w:eastAsia="Calibri"/>
          <w:lang w:val="en-GB"/>
        </w:rPr>
        <w:t>…</w:t>
      </w:r>
    </w:p>
    <w:p w14:paraId="67A313E3" w14:textId="77777777" w:rsidR="00C74DD5" w:rsidRDefault="006A7FA1" w:rsidP="00EE0F4B">
      <w:pPr>
        <w:pStyle w:val="Heading3"/>
      </w:pPr>
      <w:r>
        <w:br/>
      </w:r>
    </w:p>
    <w:p w14:paraId="659EFF68" w14:textId="77777777" w:rsidR="00C74DD5" w:rsidRDefault="00C74DD5">
      <w:pPr>
        <w:rPr>
          <w:rFonts w:asciiTheme="majorHAnsi" w:eastAsiaTheme="majorEastAsia" w:hAnsiTheme="majorHAnsi" w:cstheme="majorBidi"/>
          <w:color w:val="1F3763" w:themeColor="accent1" w:themeShade="7F"/>
          <w:sz w:val="24"/>
          <w:szCs w:val="24"/>
        </w:rPr>
      </w:pPr>
      <w:r>
        <w:br w:type="page"/>
      </w:r>
    </w:p>
    <w:p w14:paraId="58CBB96C" w14:textId="763EE333" w:rsidR="00653819" w:rsidRPr="00EE0F4B" w:rsidRDefault="1E1E047A" w:rsidP="00C74DD5">
      <w:pPr>
        <w:pStyle w:val="Heading3"/>
      </w:pPr>
      <w:bookmarkStart w:id="8" w:name="_Toc153550121"/>
      <w:r w:rsidRPr="00EE0F4B">
        <w:lastRenderedPageBreak/>
        <w:t>Energy Transition Model (‘ETM’)</w:t>
      </w:r>
      <w:bookmarkEnd w:id="8"/>
    </w:p>
    <w:p w14:paraId="3283000B" w14:textId="31DA6400" w:rsidR="00653819" w:rsidRPr="003A7E50" w:rsidRDefault="00653819" w:rsidP="21363994">
      <w:pPr>
        <w:spacing w:line="257" w:lineRule="auto"/>
        <w:rPr>
          <w:lang w:val="en-GB"/>
        </w:rPr>
      </w:pPr>
      <w:r w:rsidRPr="21363994">
        <w:rPr>
          <w:rFonts w:eastAsia="Calibri"/>
          <w:color w:val="000000" w:themeColor="text1"/>
          <w:lang w:val="en-GB"/>
        </w:rPr>
        <w:t xml:space="preserve">The Energy Transition Model (ETM) is an online model which enables users to explore possible future for a specific energy system. The model </w:t>
      </w:r>
      <w:r w:rsidRPr="21363994">
        <w:rPr>
          <w:lang w:val="en-GB"/>
        </w:rPr>
        <w:t>is open-access, open source, web-based and interactive in its use.</w:t>
      </w:r>
      <w:r w:rsidRPr="21363994">
        <w:rPr>
          <w:rFonts w:eastAsia="Calibri"/>
          <w:color w:val="2F5496" w:themeColor="accent1" w:themeShade="BF"/>
          <w:sz w:val="20"/>
          <w:szCs w:val="20"/>
          <w:lang w:val="en-GB"/>
        </w:rPr>
        <w:t xml:space="preserve"> </w:t>
      </w:r>
      <w:proofErr w:type="gramStart"/>
      <w:r w:rsidRPr="21363994">
        <w:rPr>
          <w:lang w:val="en-GB"/>
        </w:rPr>
        <w:t>Through the use of</w:t>
      </w:r>
      <w:proofErr w:type="gramEnd"/>
      <w:r w:rsidRPr="21363994">
        <w:rPr>
          <w:lang w:val="en-GB"/>
        </w:rPr>
        <w:t xml:space="preserve"> sliders users can make explicit assumptions and choices about the future of their energy system based on its current situation. Currently the ETM models EU-countries and most Dutch provinces, </w:t>
      </w:r>
      <w:proofErr w:type="gramStart"/>
      <w:r w:rsidRPr="21363994">
        <w:rPr>
          <w:lang w:val="en-GB"/>
        </w:rPr>
        <w:t>municipalities</w:t>
      </w:r>
      <w:proofErr w:type="gramEnd"/>
      <w:r w:rsidRPr="21363994">
        <w:rPr>
          <w:lang w:val="en-GB"/>
        </w:rPr>
        <w:t xml:space="preserve"> and RES-regions. Open data is used to model these different energy systems. </w:t>
      </w:r>
    </w:p>
    <w:p w14:paraId="560F2398" w14:textId="34900351" w:rsidR="00C74DD5" w:rsidRDefault="00653819" w:rsidP="00653819">
      <w:pPr>
        <w:rPr>
          <w:rFonts w:eastAsia="Calibri"/>
          <w:color w:val="2F5496" w:themeColor="accent1" w:themeShade="BF"/>
          <w:sz w:val="20"/>
          <w:szCs w:val="20"/>
          <w:lang w:val="en-GB"/>
        </w:rPr>
      </w:pPr>
      <w:r w:rsidRPr="21363994">
        <w:rPr>
          <w:lang w:val="en-GB"/>
        </w:rPr>
        <w:t xml:space="preserve">The ETM is a bottom-up, simulation model. All relevant processes and energy flows are captured in a graph structure which describes all possible routes for exchanging energy between sectors and processes. All relevant sectors and energy carriers of the energy systems are also included. The ETM calculates the yearly energy balance for all energy carriers, and the hourly energy balance for electricity, heat, and hydrogen. The model is run two times, once for a start year and once for every hour of the selected future year. Based on (new) slider settings the model is rerun and supply and demand </w:t>
      </w:r>
      <w:proofErr w:type="gramStart"/>
      <w:r w:rsidRPr="21363994">
        <w:rPr>
          <w:lang w:val="en-GB"/>
        </w:rPr>
        <w:t>is</w:t>
      </w:r>
      <w:proofErr w:type="gramEnd"/>
      <w:r w:rsidRPr="21363994">
        <w:rPr>
          <w:lang w:val="en-GB"/>
        </w:rPr>
        <w:t xml:space="preserve"> automatically balanced on an hourly basis using a merit-module. The results include system KIP’s such as total costs and CO2 emission reduction of the modelled energy system. </w:t>
      </w:r>
      <w:r w:rsidR="3CD8AE39" w:rsidRPr="21363994">
        <w:rPr>
          <w:lang w:val="en-GB"/>
        </w:rPr>
        <w:t xml:space="preserve">See </w:t>
      </w:r>
      <w:hyperlink r:id="rId18">
        <w:r w:rsidR="3CD8AE39" w:rsidRPr="21363994">
          <w:rPr>
            <w:rStyle w:val="Hyperlink"/>
            <w:lang w:val="en-GB"/>
          </w:rPr>
          <w:t>https://energytransitionmodel.com/</w:t>
        </w:r>
      </w:hyperlink>
      <w:r w:rsidR="3CD8AE39" w:rsidRPr="21363994">
        <w:rPr>
          <w:lang w:val="en-GB"/>
        </w:rPr>
        <w:t xml:space="preserve"> for more information.</w:t>
      </w:r>
      <w:r w:rsidR="7D7CFDE7" w:rsidRPr="003A7E50">
        <w:rPr>
          <w:lang w:val="en-GB"/>
        </w:rPr>
        <w:br/>
      </w:r>
    </w:p>
    <w:p w14:paraId="6F3DE53B" w14:textId="7C614D9D" w:rsidR="7D7CFDE7" w:rsidRPr="00047A66" w:rsidRDefault="00C74DD5" w:rsidP="00653819">
      <w:pPr>
        <w:rPr>
          <w:rFonts w:eastAsia="Calibri"/>
          <w:color w:val="2F5496" w:themeColor="accent1" w:themeShade="BF"/>
          <w:sz w:val="20"/>
          <w:szCs w:val="20"/>
          <w:lang w:val="en-GB"/>
        </w:rPr>
      </w:pPr>
      <w:r>
        <w:rPr>
          <w:rFonts w:eastAsia="Calibri"/>
          <w:color w:val="2F5496" w:themeColor="accent1" w:themeShade="BF"/>
          <w:sz w:val="20"/>
          <w:szCs w:val="20"/>
          <w:lang w:val="en-GB"/>
        </w:rPr>
        <w:br w:type="page"/>
      </w:r>
    </w:p>
    <w:p w14:paraId="1CD4FBD2" w14:textId="7E7248CA" w:rsidR="7D7CFDE7" w:rsidRPr="003A7E50" w:rsidRDefault="7D7CFDE7" w:rsidP="21363994">
      <w:pPr>
        <w:pStyle w:val="Heading2"/>
        <w:rPr>
          <w:lang w:val="en-GB"/>
        </w:rPr>
      </w:pPr>
      <w:bookmarkStart w:id="9" w:name="_Toc153550122"/>
      <w:r w:rsidRPr="21363994">
        <w:rPr>
          <w:lang w:val="en-GB"/>
        </w:rPr>
        <w:lastRenderedPageBreak/>
        <w:t xml:space="preserve">1.3.  Multi-model aspects </w:t>
      </w:r>
      <w:proofErr w:type="gramStart"/>
      <w:r w:rsidRPr="21363994">
        <w:rPr>
          <w:lang w:val="en-GB"/>
        </w:rPr>
        <w:t>showcased</w:t>
      </w:r>
      <w:bookmarkEnd w:id="9"/>
      <w:proofErr w:type="gramEnd"/>
    </w:p>
    <w:p w14:paraId="7FAE893D" w14:textId="5E679227" w:rsidR="7D7CFDE7" w:rsidRPr="003A7E50" w:rsidRDefault="7D7CFDE7" w:rsidP="58F9E8B3">
      <w:pPr>
        <w:spacing w:line="257" w:lineRule="auto"/>
        <w:rPr>
          <w:lang w:val="en-GB"/>
        </w:rPr>
      </w:pPr>
      <w:r w:rsidRPr="003A7E50">
        <w:rPr>
          <w:rFonts w:ascii="Calibri" w:eastAsia="Calibri" w:hAnsi="Calibri" w:cs="Calibri"/>
          <w:lang w:val="en-GB"/>
        </w:rPr>
        <w:t xml:space="preserve"> </w:t>
      </w:r>
    </w:p>
    <w:p w14:paraId="0C798488" w14:textId="23C1D7C7" w:rsidR="7D7CFDE7" w:rsidRPr="003A7E50" w:rsidRDefault="7D7CFDE7" w:rsidP="58F9E8B3">
      <w:pPr>
        <w:pStyle w:val="Heading4"/>
        <w:rPr>
          <w:lang w:val="en-GB"/>
        </w:rPr>
      </w:pPr>
      <w:bookmarkStart w:id="10" w:name="_Toc153550123"/>
      <w:r w:rsidRPr="21363994">
        <w:rPr>
          <w:rStyle w:val="Heading3Char"/>
          <w:lang w:val="en-GB"/>
        </w:rPr>
        <w:t>1.3.2.</w:t>
      </w:r>
      <w:r w:rsidR="75D76CE8" w:rsidRPr="21363994">
        <w:rPr>
          <w:rStyle w:val="Heading3Char"/>
          <w:lang w:val="en-GB"/>
        </w:rPr>
        <w:t xml:space="preserve"> </w:t>
      </w:r>
      <w:r w:rsidR="00ED032C" w:rsidRPr="21363994">
        <w:rPr>
          <w:rStyle w:val="Heading3Char"/>
          <w:lang w:val="en-GB"/>
        </w:rPr>
        <w:t>Conceptual</w:t>
      </w:r>
      <w:r w:rsidR="006A7FA1" w:rsidRPr="21363994">
        <w:rPr>
          <w:rFonts w:ascii="Calibri Light" w:eastAsia="Calibri Light" w:hAnsi="Calibri Light" w:cs="Calibri Light"/>
          <w:lang w:val="en-GB"/>
        </w:rPr>
        <w:t xml:space="preserve"> </w:t>
      </w:r>
      <w:r w:rsidR="006A7FA1" w:rsidRPr="21363994">
        <w:rPr>
          <w:highlight w:val="magenta"/>
          <w:lang w:val="en-GB"/>
        </w:rPr>
        <w:t>@Jan Willem</w:t>
      </w:r>
      <w:bookmarkEnd w:id="10"/>
    </w:p>
    <w:p w14:paraId="5F9FE88A" w14:textId="51AF2A7F" w:rsidR="551086FF" w:rsidRDefault="551086FF" w:rsidP="551086FF">
      <w:pPr>
        <w:spacing w:line="257" w:lineRule="auto"/>
        <w:rPr>
          <w:lang w:val="en-GB"/>
        </w:rPr>
      </w:pPr>
    </w:p>
    <w:p w14:paraId="34EE6B43" w14:textId="271267C9" w:rsidR="5C3988AD" w:rsidRDefault="00E315BC" w:rsidP="00C74DD5">
      <w:pPr>
        <w:pStyle w:val="Heading4"/>
        <w:rPr>
          <w:lang w:val="en-GB"/>
        </w:rPr>
      </w:pPr>
      <w:bookmarkStart w:id="11" w:name="_Toc153550124"/>
      <w:r>
        <w:rPr>
          <w:lang w:val="en-GB"/>
        </w:rPr>
        <w:t xml:space="preserve">Introduction </w:t>
      </w:r>
      <w:r w:rsidR="5C3988AD" w:rsidRPr="2F4CED94">
        <w:rPr>
          <w:lang w:val="en-GB"/>
        </w:rPr>
        <w:t xml:space="preserve">Macro </w:t>
      </w:r>
      <w:r w:rsidR="00C358EA">
        <w:rPr>
          <w:lang w:val="en-GB"/>
        </w:rPr>
        <w:t>E</w:t>
      </w:r>
      <w:r w:rsidR="5C3988AD" w:rsidRPr="2F4CED94">
        <w:rPr>
          <w:lang w:val="en-GB"/>
        </w:rPr>
        <w:t xml:space="preserve">nergy </w:t>
      </w:r>
      <w:r w:rsidR="00C358EA">
        <w:rPr>
          <w:lang w:val="en-GB"/>
        </w:rPr>
        <w:t>M</w:t>
      </w:r>
      <w:r w:rsidR="002C0340" w:rsidRPr="2F4CED94">
        <w:rPr>
          <w:lang w:val="en-GB"/>
        </w:rPr>
        <w:t>odelling</w:t>
      </w:r>
      <w:bookmarkEnd w:id="11"/>
      <w:r w:rsidR="5C3988AD" w:rsidRPr="2F4CED94">
        <w:rPr>
          <w:lang w:val="en-GB"/>
        </w:rPr>
        <w:t xml:space="preserve">  </w:t>
      </w:r>
    </w:p>
    <w:p w14:paraId="14E3C899" w14:textId="4DBACBB0" w:rsidR="007F0008" w:rsidRDefault="006613BD" w:rsidP="551086FF">
      <w:pPr>
        <w:spacing w:line="257" w:lineRule="auto"/>
        <w:rPr>
          <w:lang w:val="en-GB"/>
        </w:rPr>
      </w:pPr>
      <w:r>
        <w:rPr>
          <w:lang w:val="en-GB"/>
        </w:rPr>
        <w:t>Transforming a</w:t>
      </w:r>
      <w:r w:rsidR="004E77C1">
        <w:rPr>
          <w:lang w:val="en-GB"/>
        </w:rPr>
        <w:t xml:space="preserve"> </w:t>
      </w:r>
      <w:r w:rsidR="0020760E">
        <w:rPr>
          <w:lang w:val="en-GB"/>
        </w:rPr>
        <w:t>centralized</w:t>
      </w:r>
      <w:r w:rsidR="00416C77">
        <w:rPr>
          <w:lang w:val="en-GB"/>
        </w:rPr>
        <w:t xml:space="preserve"> </w:t>
      </w:r>
      <w:proofErr w:type="gramStart"/>
      <w:r w:rsidR="004E77C1">
        <w:rPr>
          <w:lang w:val="en-GB"/>
        </w:rPr>
        <w:t>fossil based</w:t>
      </w:r>
      <w:proofErr w:type="gramEnd"/>
      <w:r w:rsidR="004E77C1">
        <w:rPr>
          <w:lang w:val="en-GB"/>
        </w:rPr>
        <w:t xml:space="preserve"> </w:t>
      </w:r>
      <w:r w:rsidR="00416C77">
        <w:rPr>
          <w:lang w:val="en-GB"/>
        </w:rPr>
        <w:t xml:space="preserve">energy system </w:t>
      </w:r>
      <w:r>
        <w:rPr>
          <w:lang w:val="en-GB"/>
        </w:rPr>
        <w:t>in</w:t>
      </w:r>
      <w:r w:rsidR="0020760E">
        <w:rPr>
          <w:lang w:val="en-GB"/>
        </w:rPr>
        <w:t xml:space="preserve">to a decentralized </w:t>
      </w:r>
      <w:r w:rsidR="004E77C1">
        <w:rPr>
          <w:lang w:val="en-GB"/>
        </w:rPr>
        <w:t>renewable energy sys</w:t>
      </w:r>
      <w:r w:rsidR="00BC0F3B">
        <w:rPr>
          <w:lang w:val="en-GB"/>
        </w:rPr>
        <w:t xml:space="preserve">tem </w:t>
      </w:r>
      <w:r w:rsidR="00323624">
        <w:rPr>
          <w:lang w:val="en-GB"/>
        </w:rPr>
        <w:t xml:space="preserve">impact </w:t>
      </w:r>
      <w:r>
        <w:rPr>
          <w:lang w:val="en-GB"/>
        </w:rPr>
        <w:t>i</w:t>
      </w:r>
      <w:r w:rsidR="005906A4">
        <w:rPr>
          <w:lang w:val="en-GB"/>
        </w:rPr>
        <w:t xml:space="preserve">s one of the greatest challenges for our modern society. </w:t>
      </w:r>
      <w:r w:rsidR="00586699">
        <w:rPr>
          <w:lang w:val="en-GB"/>
        </w:rPr>
        <w:t xml:space="preserve">Essential to the success of this process is the availability of energy models that can </w:t>
      </w:r>
      <w:r w:rsidR="00F9010B">
        <w:rPr>
          <w:lang w:val="en-GB"/>
        </w:rPr>
        <w:t xml:space="preserve">guide </w:t>
      </w:r>
      <w:r w:rsidR="00586699">
        <w:rPr>
          <w:lang w:val="en-GB"/>
        </w:rPr>
        <w:t>to the stakeholders what the</w:t>
      </w:r>
      <w:r w:rsidR="00135257">
        <w:rPr>
          <w:lang w:val="en-GB"/>
        </w:rPr>
        <w:t xml:space="preserve"> impact of their investment/ divestment decisions will be on</w:t>
      </w:r>
      <w:r w:rsidR="00586699">
        <w:rPr>
          <w:lang w:val="en-GB"/>
        </w:rPr>
        <w:t xml:space="preserve"> future </w:t>
      </w:r>
      <w:r w:rsidR="00135257">
        <w:rPr>
          <w:lang w:val="en-GB"/>
        </w:rPr>
        <w:t>energy system</w:t>
      </w:r>
      <w:r w:rsidR="008C034B">
        <w:rPr>
          <w:lang w:val="en-GB"/>
        </w:rPr>
        <w:t>. T</w:t>
      </w:r>
      <w:r w:rsidR="00F62FBB">
        <w:rPr>
          <w:lang w:val="en-GB"/>
        </w:rPr>
        <w:t>he</w:t>
      </w:r>
      <w:r w:rsidR="003956DE">
        <w:rPr>
          <w:lang w:val="en-GB"/>
        </w:rPr>
        <w:t xml:space="preserve"> </w:t>
      </w:r>
      <w:r w:rsidR="00FB3419">
        <w:rPr>
          <w:lang w:val="en-GB"/>
        </w:rPr>
        <w:t xml:space="preserve">current </w:t>
      </w:r>
      <w:r w:rsidR="008C034B">
        <w:rPr>
          <w:lang w:val="en-GB"/>
        </w:rPr>
        <w:t xml:space="preserve">strategy of the </w:t>
      </w:r>
      <w:r w:rsidR="003956DE">
        <w:rPr>
          <w:lang w:val="en-GB"/>
        </w:rPr>
        <w:t xml:space="preserve">Netherlands </w:t>
      </w:r>
      <w:r w:rsidR="008C034B">
        <w:rPr>
          <w:lang w:val="en-GB"/>
        </w:rPr>
        <w:t xml:space="preserve">is to </w:t>
      </w:r>
      <w:r w:rsidR="00A9547F">
        <w:rPr>
          <w:lang w:val="en-GB"/>
        </w:rPr>
        <w:t xml:space="preserve">subdivide the national energy system into 30 regions and work with local stakeholders on </w:t>
      </w:r>
      <w:r w:rsidR="00722A61">
        <w:rPr>
          <w:lang w:val="en-GB"/>
        </w:rPr>
        <w:t xml:space="preserve">region specific </w:t>
      </w:r>
      <w:r w:rsidR="0031601E">
        <w:rPr>
          <w:lang w:val="en-GB"/>
        </w:rPr>
        <w:t>Regional Energy S</w:t>
      </w:r>
      <w:r w:rsidR="00722A61">
        <w:rPr>
          <w:lang w:val="en-GB"/>
        </w:rPr>
        <w:t>trategy</w:t>
      </w:r>
      <w:r w:rsidR="0031601E">
        <w:rPr>
          <w:lang w:val="en-GB"/>
        </w:rPr>
        <w:t xml:space="preserve"> (RES)</w:t>
      </w:r>
      <w:r w:rsidR="00722A61">
        <w:rPr>
          <w:lang w:val="en-GB"/>
        </w:rPr>
        <w:t xml:space="preserve">. </w:t>
      </w:r>
      <w:r w:rsidR="001634D1">
        <w:rPr>
          <w:lang w:val="en-GB"/>
        </w:rPr>
        <w:t>To facilitate t</w:t>
      </w:r>
      <w:r w:rsidR="00722A61">
        <w:rPr>
          <w:lang w:val="en-GB"/>
        </w:rPr>
        <w:t>h</w:t>
      </w:r>
      <w:r w:rsidR="0031601E">
        <w:rPr>
          <w:lang w:val="en-GB"/>
        </w:rPr>
        <w:t xml:space="preserve">e </w:t>
      </w:r>
      <w:proofErr w:type="gramStart"/>
      <w:r w:rsidR="0031601E">
        <w:rPr>
          <w:lang w:val="en-GB"/>
        </w:rPr>
        <w:t>RES</w:t>
      </w:r>
      <w:proofErr w:type="gramEnd"/>
      <w:r w:rsidR="0031601E">
        <w:rPr>
          <w:lang w:val="en-GB"/>
        </w:rPr>
        <w:t xml:space="preserve"> </w:t>
      </w:r>
      <w:r w:rsidR="00722A61">
        <w:rPr>
          <w:lang w:val="en-GB"/>
        </w:rPr>
        <w:t>process t</w:t>
      </w:r>
      <w:r w:rsidR="003956DE">
        <w:rPr>
          <w:lang w:val="en-GB"/>
        </w:rPr>
        <w:t>he Energy Transition Model (ETM)</w:t>
      </w:r>
      <w:r w:rsidR="0098047D">
        <w:rPr>
          <w:lang w:val="en-GB"/>
        </w:rPr>
        <w:t xml:space="preserve"> is </w:t>
      </w:r>
      <w:r w:rsidR="001634D1">
        <w:rPr>
          <w:lang w:val="en-GB"/>
        </w:rPr>
        <w:t>a</w:t>
      </w:r>
      <w:r w:rsidR="0098047D">
        <w:rPr>
          <w:lang w:val="en-GB"/>
        </w:rPr>
        <w:t xml:space="preserve"> </w:t>
      </w:r>
      <w:r w:rsidR="00EA5B9E">
        <w:rPr>
          <w:lang w:val="en-GB"/>
        </w:rPr>
        <w:t>modelling</w:t>
      </w:r>
      <w:r w:rsidR="001634D1">
        <w:rPr>
          <w:lang w:val="en-GB"/>
        </w:rPr>
        <w:t xml:space="preserve"> environment of choice</w:t>
      </w:r>
      <w:r w:rsidR="002811EF">
        <w:rPr>
          <w:lang w:val="en-GB"/>
        </w:rPr>
        <w:t xml:space="preserve">, </w:t>
      </w:r>
      <w:r w:rsidR="004C0728">
        <w:rPr>
          <w:lang w:val="en-GB"/>
        </w:rPr>
        <w:t xml:space="preserve">but it </w:t>
      </w:r>
      <w:proofErr w:type="spellStart"/>
      <w:r w:rsidR="004C0728">
        <w:rPr>
          <w:lang w:val="en-GB"/>
        </w:rPr>
        <w:t>can not</w:t>
      </w:r>
      <w:proofErr w:type="spellEnd"/>
      <w:r w:rsidR="004C0728">
        <w:rPr>
          <w:lang w:val="en-GB"/>
        </w:rPr>
        <w:t xml:space="preserve"> cover the entire </w:t>
      </w:r>
      <w:r w:rsidR="00542ED0">
        <w:rPr>
          <w:lang w:val="en-GB"/>
        </w:rPr>
        <w:t>scope of the energy transition challenge. To this end a wide range of</w:t>
      </w:r>
      <w:r w:rsidR="00662184">
        <w:rPr>
          <w:lang w:val="en-GB"/>
        </w:rPr>
        <w:t xml:space="preserve"> additional </w:t>
      </w:r>
      <w:r w:rsidR="00951583">
        <w:rPr>
          <w:lang w:val="en-GB"/>
        </w:rPr>
        <w:t xml:space="preserve">specialist </w:t>
      </w:r>
      <w:r w:rsidR="004E355A">
        <w:rPr>
          <w:lang w:val="en-GB"/>
        </w:rPr>
        <w:t>models</w:t>
      </w:r>
      <w:r w:rsidR="00951583">
        <w:rPr>
          <w:lang w:val="en-GB"/>
        </w:rPr>
        <w:t xml:space="preserve"> are used, depending on the preference of the </w:t>
      </w:r>
      <w:r w:rsidR="00A629E5">
        <w:rPr>
          <w:lang w:val="en-GB"/>
        </w:rPr>
        <w:t>parties</w:t>
      </w:r>
      <w:r w:rsidR="00951583">
        <w:rPr>
          <w:lang w:val="en-GB"/>
        </w:rPr>
        <w:t xml:space="preserve"> involved</w:t>
      </w:r>
      <w:r w:rsidR="00DF634D">
        <w:rPr>
          <w:lang w:val="en-GB"/>
        </w:rPr>
        <w:t xml:space="preserve">. </w:t>
      </w:r>
      <w:r w:rsidR="002F48AA">
        <w:rPr>
          <w:lang w:val="en-GB"/>
        </w:rPr>
        <w:t xml:space="preserve">The </w:t>
      </w:r>
      <w:r w:rsidR="001C4FD6">
        <w:rPr>
          <w:lang w:val="en-GB"/>
        </w:rPr>
        <w:t xml:space="preserve">observed </w:t>
      </w:r>
      <w:r w:rsidR="0006040C">
        <w:rPr>
          <w:lang w:val="en-GB"/>
        </w:rPr>
        <w:t>complex interaction</w:t>
      </w:r>
      <w:r w:rsidR="0031601E">
        <w:rPr>
          <w:lang w:val="en-GB"/>
        </w:rPr>
        <w:t xml:space="preserve">s in the RES process </w:t>
      </w:r>
      <w:r w:rsidR="005C2A6A">
        <w:rPr>
          <w:lang w:val="en-GB"/>
        </w:rPr>
        <w:t>forms</w:t>
      </w:r>
      <w:r w:rsidR="0006040C">
        <w:rPr>
          <w:lang w:val="en-GB"/>
        </w:rPr>
        <w:t xml:space="preserve"> the basis for the</w:t>
      </w:r>
      <w:r w:rsidR="001C4FD6">
        <w:rPr>
          <w:lang w:val="en-GB"/>
        </w:rPr>
        <w:t xml:space="preserve"> macro</w:t>
      </w:r>
      <w:r w:rsidR="0031601E">
        <w:rPr>
          <w:lang w:val="en-GB"/>
        </w:rPr>
        <w:t xml:space="preserve"> use</w:t>
      </w:r>
      <w:r w:rsidR="001C4FD6">
        <w:rPr>
          <w:lang w:val="en-GB"/>
        </w:rPr>
        <w:t xml:space="preserve"> case</w:t>
      </w:r>
      <w:r w:rsidR="0031601E">
        <w:rPr>
          <w:lang w:val="en-GB"/>
        </w:rPr>
        <w:t>.</w:t>
      </w:r>
    </w:p>
    <w:p w14:paraId="3F28AB90" w14:textId="77777777" w:rsidR="00C74DD5" w:rsidRDefault="00C74DD5" w:rsidP="551086FF">
      <w:pPr>
        <w:spacing w:line="257" w:lineRule="auto"/>
        <w:rPr>
          <w:lang w:val="en-GB"/>
        </w:rPr>
      </w:pPr>
    </w:p>
    <w:p w14:paraId="77BF58C4" w14:textId="77777777" w:rsidR="00301757" w:rsidRDefault="00301757" w:rsidP="00C74DD5">
      <w:pPr>
        <w:pStyle w:val="Heading4"/>
        <w:rPr>
          <w:lang w:val="en-GB"/>
        </w:rPr>
      </w:pPr>
      <w:bookmarkStart w:id="12" w:name="_Toc153550125"/>
      <w:r w:rsidRPr="00301757">
        <w:rPr>
          <w:lang w:val="en-GB"/>
        </w:rPr>
        <w:t>General modelling approach</w:t>
      </w:r>
      <w:bookmarkEnd w:id="12"/>
    </w:p>
    <w:p w14:paraId="449D4565" w14:textId="4860E502" w:rsidR="00A629E5" w:rsidRDefault="00145B48" w:rsidP="00A629E5">
      <w:pPr>
        <w:spacing w:line="257" w:lineRule="auto"/>
        <w:rPr>
          <w:lang w:val="en-GB"/>
        </w:rPr>
      </w:pPr>
      <w:r>
        <w:rPr>
          <w:lang w:val="en-GB"/>
        </w:rPr>
        <w:t>M</w:t>
      </w:r>
      <w:r w:rsidR="00A629E5">
        <w:rPr>
          <w:lang w:val="en-GB"/>
        </w:rPr>
        <w:t xml:space="preserve">acro scale energy </w:t>
      </w:r>
      <w:r>
        <w:rPr>
          <w:lang w:val="en-GB"/>
        </w:rPr>
        <w:t>models</w:t>
      </w:r>
      <w:r w:rsidR="00A629E5">
        <w:rPr>
          <w:lang w:val="en-GB"/>
        </w:rPr>
        <w:t xml:space="preserve"> tend to follow the structure as illustrated below:</w:t>
      </w:r>
    </w:p>
    <w:p w14:paraId="607C0A02" w14:textId="77777777" w:rsidR="00A629E5" w:rsidRDefault="00A629E5" w:rsidP="00A629E5">
      <w:pPr>
        <w:spacing w:line="257" w:lineRule="auto"/>
        <w:rPr>
          <w:lang w:val="en-GB"/>
        </w:rPr>
      </w:pPr>
      <w:r w:rsidRPr="00A86B41">
        <w:rPr>
          <w:noProof/>
        </w:rPr>
        <w:drawing>
          <wp:inline distT="0" distB="0" distL="0" distR="0" wp14:anchorId="0F4105BB" wp14:editId="4C858863">
            <wp:extent cx="5943600" cy="23742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74265"/>
                    </a:xfrm>
                    <a:prstGeom prst="rect">
                      <a:avLst/>
                    </a:prstGeom>
                    <a:noFill/>
                    <a:ln>
                      <a:noFill/>
                    </a:ln>
                  </pic:spPr>
                </pic:pic>
              </a:graphicData>
            </a:graphic>
          </wp:inline>
        </w:drawing>
      </w:r>
    </w:p>
    <w:p w14:paraId="0A06DEC8" w14:textId="11B253B4" w:rsidR="00A629E5" w:rsidRDefault="00A629E5" w:rsidP="551086FF">
      <w:pPr>
        <w:spacing w:line="257" w:lineRule="auto"/>
        <w:rPr>
          <w:i/>
          <w:iCs/>
          <w:lang w:val="en-GB"/>
        </w:rPr>
      </w:pPr>
      <w:r w:rsidRPr="00287B1D">
        <w:rPr>
          <w:i/>
          <w:iCs/>
          <w:lang w:val="en-GB"/>
        </w:rPr>
        <w:t>Gener</w:t>
      </w:r>
      <w:r>
        <w:rPr>
          <w:i/>
          <w:iCs/>
          <w:lang w:val="en-GB"/>
        </w:rPr>
        <w:t>ic</w:t>
      </w:r>
      <w:r w:rsidRPr="00287B1D">
        <w:rPr>
          <w:i/>
          <w:iCs/>
          <w:lang w:val="en-GB"/>
        </w:rPr>
        <w:t xml:space="preserve"> structure energy</w:t>
      </w:r>
      <w:r>
        <w:rPr>
          <w:i/>
          <w:iCs/>
          <w:lang w:val="en-GB"/>
        </w:rPr>
        <w:t xml:space="preserve"> system</w:t>
      </w:r>
      <w:r w:rsidRPr="00287B1D">
        <w:rPr>
          <w:i/>
          <w:iCs/>
          <w:lang w:val="en-GB"/>
        </w:rPr>
        <w:t xml:space="preserve"> models</w:t>
      </w:r>
      <w:r>
        <w:rPr>
          <w:i/>
          <w:iCs/>
          <w:lang w:val="en-GB"/>
        </w:rPr>
        <w:t xml:space="preserve"> usually follow</w:t>
      </w:r>
      <w:r w:rsidRPr="00287B1D">
        <w:rPr>
          <w:i/>
          <w:iCs/>
          <w:lang w:val="en-GB"/>
        </w:rPr>
        <w:t>. From a source library a</w:t>
      </w:r>
      <w:r>
        <w:rPr>
          <w:i/>
          <w:iCs/>
          <w:lang w:val="en-GB"/>
        </w:rPr>
        <w:t xml:space="preserve">n regional or national energy system </w:t>
      </w:r>
      <w:r w:rsidRPr="00287B1D">
        <w:rPr>
          <w:i/>
          <w:iCs/>
          <w:lang w:val="en-GB"/>
        </w:rPr>
        <w:t>is configured</w:t>
      </w:r>
      <w:r>
        <w:rPr>
          <w:i/>
          <w:iCs/>
          <w:lang w:val="en-GB"/>
        </w:rPr>
        <w:t xml:space="preserve">, evaluated and then </w:t>
      </w:r>
      <w:r w:rsidRPr="00287B1D">
        <w:rPr>
          <w:i/>
          <w:iCs/>
          <w:lang w:val="en-GB"/>
        </w:rPr>
        <w:t xml:space="preserve">optimized </w:t>
      </w:r>
      <w:r>
        <w:rPr>
          <w:i/>
          <w:iCs/>
          <w:lang w:val="en-GB"/>
        </w:rPr>
        <w:t xml:space="preserve">and validated </w:t>
      </w:r>
      <w:r w:rsidRPr="00287B1D">
        <w:rPr>
          <w:i/>
          <w:iCs/>
          <w:lang w:val="en-GB"/>
        </w:rPr>
        <w:t xml:space="preserve">to meet the </w:t>
      </w:r>
      <w:proofErr w:type="gramStart"/>
      <w:r w:rsidRPr="00287B1D">
        <w:rPr>
          <w:i/>
          <w:iCs/>
          <w:lang w:val="en-GB"/>
        </w:rPr>
        <w:t xml:space="preserve">intended </w:t>
      </w:r>
      <w:r>
        <w:rPr>
          <w:i/>
          <w:iCs/>
          <w:lang w:val="en-GB"/>
        </w:rPr>
        <w:t xml:space="preserve"> </w:t>
      </w:r>
      <w:r w:rsidRPr="00287B1D">
        <w:rPr>
          <w:i/>
          <w:iCs/>
          <w:lang w:val="en-GB"/>
        </w:rPr>
        <w:t>objectives</w:t>
      </w:r>
      <w:proofErr w:type="gramEnd"/>
      <w:r w:rsidRPr="00287B1D">
        <w:rPr>
          <w:i/>
          <w:iCs/>
          <w:lang w:val="en-GB"/>
        </w:rPr>
        <w:t xml:space="preserve"> on sustainability, affordability and resilience</w:t>
      </w:r>
      <w:r>
        <w:rPr>
          <w:i/>
          <w:iCs/>
          <w:lang w:val="en-GB"/>
        </w:rPr>
        <w:t xml:space="preserve"> in the futur</w:t>
      </w:r>
      <w:r w:rsidR="00F6170B">
        <w:rPr>
          <w:i/>
          <w:iCs/>
          <w:lang w:val="en-GB"/>
        </w:rPr>
        <w:t>e</w:t>
      </w:r>
      <w:r w:rsidR="00B06673">
        <w:rPr>
          <w:i/>
          <w:iCs/>
          <w:lang w:val="en-GB"/>
        </w:rPr>
        <w:t xml:space="preserve">. </w:t>
      </w:r>
    </w:p>
    <w:p w14:paraId="357B860A" w14:textId="77777777" w:rsidR="00F6170B" w:rsidRPr="00F6170B" w:rsidRDefault="00F6170B" w:rsidP="551086FF">
      <w:pPr>
        <w:spacing w:line="257" w:lineRule="auto"/>
        <w:rPr>
          <w:i/>
          <w:iCs/>
          <w:lang w:val="en-GB"/>
        </w:rPr>
      </w:pPr>
    </w:p>
    <w:p w14:paraId="4176D7BB" w14:textId="271033BF" w:rsidR="002B7F37" w:rsidRDefault="00680E78" w:rsidP="551086FF">
      <w:pPr>
        <w:spacing w:line="257" w:lineRule="auto"/>
        <w:rPr>
          <w:lang w:val="en-GB"/>
        </w:rPr>
      </w:pPr>
      <w:r>
        <w:rPr>
          <w:lang w:val="en-GB"/>
        </w:rPr>
        <w:t xml:space="preserve">The first step is </w:t>
      </w:r>
      <w:r w:rsidR="00C209BF">
        <w:rPr>
          <w:lang w:val="en-GB"/>
        </w:rPr>
        <w:t xml:space="preserve">for the user </w:t>
      </w:r>
      <w:r>
        <w:rPr>
          <w:lang w:val="en-GB"/>
        </w:rPr>
        <w:t>to c</w:t>
      </w:r>
      <w:r w:rsidR="00F2519B">
        <w:rPr>
          <w:lang w:val="en-GB"/>
        </w:rPr>
        <w:t>onstruct a</w:t>
      </w:r>
      <w:r w:rsidR="00EC0197">
        <w:rPr>
          <w:lang w:val="en-GB"/>
        </w:rPr>
        <w:t xml:space="preserve"> </w:t>
      </w:r>
      <w:r w:rsidR="00F86467">
        <w:rPr>
          <w:lang w:val="en-GB"/>
        </w:rPr>
        <w:t>“</w:t>
      </w:r>
      <w:r w:rsidR="00E65AC3">
        <w:rPr>
          <w:lang w:val="en-GB"/>
        </w:rPr>
        <w:t>baseline</w:t>
      </w:r>
      <w:r w:rsidR="00F86467">
        <w:rPr>
          <w:lang w:val="en-GB"/>
        </w:rPr>
        <w:t>”</w:t>
      </w:r>
      <w:r w:rsidR="00EC0197">
        <w:rPr>
          <w:lang w:val="en-GB"/>
        </w:rPr>
        <w:t xml:space="preserve"> </w:t>
      </w:r>
      <w:r w:rsidR="00F2519B">
        <w:rPr>
          <w:lang w:val="en-GB"/>
        </w:rPr>
        <w:t>energy</w:t>
      </w:r>
      <w:r w:rsidR="00C209BF">
        <w:rPr>
          <w:lang w:val="en-GB"/>
        </w:rPr>
        <w:t xml:space="preserve"> model </w:t>
      </w:r>
      <w:r w:rsidR="00B75C87">
        <w:rPr>
          <w:lang w:val="en-GB"/>
        </w:rPr>
        <w:t xml:space="preserve">by </w:t>
      </w:r>
      <w:r w:rsidR="00C209BF">
        <w:rPr>
          <w:lang w:val="en-GB"/>
        </w:rPr>
        <w:t>configur</w:t>
      </w:r>
      <w:r w:rsidR="00B75C87">
        <w:rPr>
          <w:lang w:val="en-GB"/>
        </w:rPr>
        <w:t>ing</w:t>
      </w:r>
      <w:r w:rsidR="00C209BF">
        <w:rPr>
          <w:lang w:val="en-GB"/>
        </w:rPr>
        <w:t xml:space="preserve"> the </w:t>
      </w:r>
      <w:r w:rsidR="005147E3">
        <w:rPr>
          <w:lang w:val="en-GB"/>
        </w:rPr>
        <w:t>(predefined)</w:t>
      </w:r>
      <w:r w:rsidR="00BC0F75">
        <w:rPr>
          <w:lang w:val="en-GB"/>
        </w:rPr>
        <w:t xml:space="preserve"> </w:t>
      </w:r>
      <w:r w:rsidR="00CD09A4">
        <w:rPr>
          <w:lang w:val="en-GB"/>
        </w:rPr>
        <w:t>supply, demand, storage, transport, conversion</w:t>
      </w:r>
      <w:r w:rsidR="00EE213E">
        <w:rPr>
          <w:lang w:val="en-GB"/>
        </w:rPr>
        <w:t xml:space="preserve"> assets</w:t>
      </w:r>
      <w:r w:rsidR="00A004DA">
        <w:rPr>
          <w:lang w:val="en-GB"/>
        </w:rPr>
        <w:t xml:space="preserve"> with data from the information sources</w:t>
      </w:r>
      <w:r w:rsidR="00D1379E">
        <w:rPr>
          <w:lang w:val="en-GB"/>
        </w:rPr>
        <w:t xml:space="preserve">. </w:t>
      </w:r>
      <w:r w:rsidR="005D055D">
        <w:rPr>
          <w:lang w:val="en-GB"/>
        </w:rPr>
        <w:t xml:space="preserve">One usually starts with the configuration </w:t>
      </w:r>
      <w:r w:rsidR="00B002D4">
        <w:rPr>
          <w:lang w:val="en-GB"/>
        </w:rPr>
        <w:t xml:space="preserve">and validation </w:t>
      </w:r>
      <w:r w:rsidR="005D055D">
        <w:rPr>
          <w:lang w:val="en-GB"/>
        </w:rPr>
        <w:t xml:space="preserve">of the current </w:t>
      </w:r>
      <w:r w:rsidR="00E72C44">
        <w:rPr>
          <w:lang w:val="en-GB"/>
        </w:rPr>
        <w:t>situation</w:t>
      </w:r>
      <w:r w:rsidR="009A0B31">
        <w:rPr>
          <w:lang w:val="en-GB"/>
        </w:rPr>
        <w:t>,</w:t>
      </w:r>
      <w:r w:rsidR="00B002D4">
        <w:rPr>
          <w:lang w:val="en-GB"/>
        </w:rPr>
        <w:t xml:space="preserve"> a bas</w:t>
      </w:r>
      <w:r w:rsidR="00D46DDD">
        <w:rPr>
          <w:lang w:val="en-GB"/>
        </w:rPr>
        <w:t>e</w:t>
      </w:r>
      <w:r w:rsidR="00B002D4">
        <w:rPr>
          <w:lang w:val="en-GB"/>
        </w:rPr>
        <w:t xml:space="preserve">line, and then </w:t>
      </w:r>
      <w:r w:rsidR="00D46DDD">
        <w:rPr>
          <w:lang w:val="en-GB"/>
        </w:rPr>
        <w:t>modi</w:t>
      </w:r>
      <w:r w:rsidR="00F4158C">
        <w:rPr>
          <w:lang w:val="en-GB"/>
        </w:rPr>
        <w:t>f</w:t>
      </w:r>
      <w:r w:rsidR="00D46DDD">
        <w:rPr>
          <w:lang w:val="en-GB"/>
        </w:rPr>
        <w:t>y the configuration</w:t>
      </w:r>
      <w:r w:rsidR="002840CC">
        <w:rPr>
          <w:lang w:val="en-GB"/>
        </w:rPr>
        <w:t xml:space="preserve"> into</w:t>
      </w:r>
      <w:r w:rsidR="00D46DDD">
        <w:rPr>
          <w:lang w:val="en-GB"/>
        </w:rPr>
        <w:t xml:space="preserve"> a </w:t>
      </w:r>
      <w:r w:rsidR="00F261D8">
        <w:rPr>
          <w:lang w:val="en-GB"/>
        </w:rPr>
        <w:t xml:space="preserve">set of </w:t>
      </w:r>
      <w:r w:rsidR="00E85CE1">
        <w:rPr>
          <w:lang w:val="en-GB"/>
        </w:rPr>
        <w:t xml:space="preserve">future </w:t>
      </w:r>
      <w:r w:rsidR="009A0B31">
        <w:rPr>
          <w:lang w:val="en-GB"/>
        </w:rPr>
        <w:t>situation</w:t>
      </w:r>
      <w:r w:rsidR="00F261D8">
        <w:rPr>
          <w:lang w:val="en-GB"/>
        </w:rPr>
        <w:t>s (scenarios).</w:t>
      </w:r>
      <w:r w:rsidR="00E85CE1">
        <w:rPr>
          <w:lang w:val="en-GB"/>
        </w:rPr>
        <w:t xml:space="preserve"> </w:t>
      </w:r>
      <w:r w:rsidR="00E72C44">
        <w:rPr>
          <w:lang w:val="en-GB"/>
        </w:rPr>
        <w:t xml:space="preserve"> </w:t>
      </w:r>
      <w:r w:rsidR="00895ED0" w:rsidRPr="006A626E">
        <w:rPr>
          <w:lang w:val="en-GB"/>
        </w:rPr>
        <w:t>One of the main challenge</w:t>
      </w:r>
      <w:r w:rsidR="002840CC">
        <w:rPr>
          <w:lang w:val="en-GB"/>
        </w:rPr>
        <w:t>s</w:t>
      </w:r>
      <w:r w:rsidR="00895ED0" w:rsidRPr="006A626E">
        <w:rPr>
          <w:lang w:val="en-GB"/>
        </w:rPr>
        <w:t xml:space="preserve"> for macro energy models is </w:t>
      </w:r>
      <w:r w:rsidR="00F261D8">
        <w:rPr>
          <w:lang w:val="en-GB"/>
        </w:rPr>
        <w:t xml:space="preserve">however </w:t>
      </w:r>
      <w:r w:rsidR="00895ED0" w:rsidRPr="006A626E">
        <w:rPr>
          <w:lang w:val="en-GB"/>
        </w:rPr>
        <w:t xml:space="preserve">that the complexity of the real world greatly exceeds the number of objects </w:t>
      </w:r>
      <w:r w:rsidR="00895ED0" w:rsidRPr="006A626E">
        <w:rPr>
          <w:lang w:val="en-GB"/>
        </w:rPr>
        <w:lastRenderedPageBreak/>
        <w:t>and interactions a computer model can handle. The detail level will thus need to be (severely) reduced and asset parameter and interactions need to be generalized</w:t>
      </w:r>
      <w:r w:rsidR="00DB5FF0">
        <w:rPr>
          <w:lang w:val="en-GB"/>
        </w:rPr>
        <w:t>.</w:t>
      </w:r>
      <w:r w:rsidR="002B7F37">
        <w:rPr>
          <w:lang w:val="en-GB"/>
        </w:rPr>
        <w:t xml:space="preserve"> </w:t>
      </w:r>
      <w:r w:rsidR="00C36E28">
        <w:rPr>
          <w:lang w:val="en-GB"/>
        </w:rPr>
        <w:t>When using the ETM</w:t>
      </w:r>
      <w:r w:rsidR="008C23F5">
        <w:rPr>
          <w:lang w:val="en-GB"/>
        </w:rPr>
        <w:t xml:space="preserve"> in this process</w:t>
      </w:r>
      <w:r w:rsidR="00C36E28">
        <w:rPr>
          <w:lang w:val="en-GB"/>
        </w:rPr>
        <w:t>, a set of preconfigured objects is presented to the user</w:t>
      </w:r>
      <w:r w:rsidR="00463899">
        <w:rPr>
          <w:lang w:val="en-GB"/>
        </w:rPr>
        <w:t xml:space="preserve"> </w:t>
      </w:r>
      <w:r w:rsidR="0085539B">
        <w:rPr>
          <w:lang w:val="en-GB"/>
        </w:rPr>
        <w:t xml:space="preserve">and </w:t>
      </w:r>
      <w:r w:rsidR="00071FA8">
        <w:rPr>
          <w:lang w:val="en-GB"/>
        </w:rPr>
        <w:t xml:space="preserve">the user only </w:t>
      </w:r>
      <w:proofErr w:type="gramStart"/>
      <w:r w:rsidR="00071FA8">
        <w:rPr>
          <w:lang w:val="en-GB"/>
        </w:rPr>
        <w:t xml:space="preserve">has </w:t>
      </w:r>
      <w:r w:rsidR="00DF1D4A">
        <w:rPr>
          <w:lang w:val="en-GB"/>
        </w:rPr>
        <w:t>to</w:t>
      </w:r>
      <w:proofErr w:type="gramEnd"/>
      <w:r w:rsidR="00DF1D4A">
        <w:rPr>
          <w:lang w:val="en-GB"/>
        </w:rPr>
        <w:t xml:space="preserve"> provide key parameters</w:t>
      </w:r>
      <w:r w:rsidR="00463899">
        <w:rPr>
          <w:lang w:val="en-GB"/>
        </w:rPr>
        <w:t xml:space="preserve">, usually </w:t>
      </w:r>
      <w:r w:rsidR="00433CC2">
        <w:rPr>
          <w:lang w:val="en-GB"/>
        </w:rPr>
        <w:t>“</w:t>
      </w:r>
      <w:r w:rsidR="00E74F0D">
        <w:rPr>
          <w:lang w:val="en-GB"/>
        </w:rPr>
        <w:t xml:space="preserve">relative </w:t>
      </w:r>
      <w:r w:rsidR="009F593F">
        <w:rPr>
          <w:lang w:val="en-GB"/>
        </w:rPr>
        <w:t xml:space="preserve">share of </w:t>
      </w:r>
      <w:r w:rsidR="00E74F0D">
        <w:rPr>
          <w:lang w:val="en-GB"/>
        </w:rPr>
        <w:t xml:space="preserve">specific category of the </w:t>
      </w:r>
      <w:r w:rsidR="009F593F">
        <w:rPr>
          <w:lang w:val="en-GB"/>
        </w:rPr>
        <w:t>total</w:t>
      </w:r>
      <w:r w:rsidR="00433CC2">
        <w:rPr>
          <w:lang w:val="en-GB"/>
        </w:rPr>
        <w:t>”.</w:t>
      </w:r>
      <w:r w:rsidR="00C36E28">
        <w:rPr>
          <w:lang w:val="en-GB"/>
        </w:rPr>
        <w:t xml:space="preserve"> </w:t>
      </w:r>
      <w:r w:rsidR="002B7F37">
        <w:rPr>
          <w:lang w:val="en-GB"/>
        </w:rPr>
        <w:t>A</w:t>
      </w:r>
      <w:r w:rsidR="00D1379E">
        <w:rPr>
          <w:lang w:val="en-GB"/>
        </w:rPr>
        <w:t xml:space="preserve"> calculation engine </w:t>
      </w:r>
      <w:r w:rsidR="00105E1A">
        <w:rPr>
          <w:lang w:val="en-GB"/>
        </w:rPr>
        <w:t xml:space="preserve">will </w:t>
      </w:r>
      <w:r w:rsidR="00D1379E">
        <w:rPr>
          <w:lang w:val="en-GB"/>
        </w:rPr>
        <w:t xml:space="preserve">validate the </w:t>
      </w:r>
      <w:r w:rsidR="0004727E">
        <w:rPr>
          <w:lang w:val="en-GB"/>
        </w:rPr>
        <w:t xml:space="preserve">user </w:t>
      </w:r>
      <w:r w:rsidR="00D1379E">
        <w:rPr>
          <w:lang w:val="en-GB"/>
        </w:rPr>
        <w:t xml:space="preserve">model </w:t>
      </w:r>
      <w:r w:rsidR="00105E1A">
        <w:rPr>
          <w:lang w:val="en-GB"/>
        </w:rPr>
        <w:t xml:space="preserve">configuration </w:t>
      </w:r>
      <w:r w:rsidR="00D1379E">
        <w:rPr>
          <w:lang w:val="en-GB"/>
        </w:rPr>
        <w:t xml:space="preserve">and </w:t>
      </w:r>
      <w:r w:rsidR="00D778A3">
        <w:rPr>
          <w:lang w:val="en-GB"/>
        </w:rPr>
        <w:t>determines</w:t>
      </w:r>
      <w:r w:rsidR="00D1379E">
        <w:rPr>
          <w:lang w:val="en-GB"/>
        </w:rPr>
        <w:t xml:space="preserve"> </w:t>
      </w:r>
      <w:r w:rsidR="005B51BA">
        <w:rPr>
          <w:lang w:val="en-GB"/>
        </w:rPr>
        <w:t>the model KPI’s</w:t>
      </w:r>
      <w:r w:rsidR="00B32AE7">
        <w:rPr>
          <w:lang w:val="en-GB"/>
        </w:rPr>
        <w:t xml:space="preserve"> based on</w:t>
      </w:r>
      <w:r w:rsidR="00FF35D0">
        <w:rPr>
          <w:lang w:val="en-GB"/>
        </w:rPr>
        <w:t xml:space="preserve"> </w:t>
      </w:r>
      <w:r w:rsidR="00433CC2">
        <w:rPr>
          <w:lang w:val="en-GB"/>
        </w:rPr>
        <w:t xml:space="preserve">generalized </w:t>
      </w:r>
      <w:r w:rsidR="00BE4971">
        <w:rPr>
          <w:lang w:val="en-GB"/>
        </w:rPr>
        <w:t>interactions</w:t>
      </w:r>
      <w:r w:rsidR="00B32AE7">
        <w:rPr>
          <w:lang w:val="en-GB"/>
        </w:rPr>
        <w:t xml:space="preserve"> between the aggregated assets</w:t>
      </w:r>
      <w:r w:rsidR="005B51BA">
        <w:rPr>
          <w:lang w:val="en-GB"/>
        </w:rPr>
        <w:t>.</w:t>
      </w:r>
      <w:r w:rsidR="00395FB5">
        <w:rPr>
          <w:lang w:val="en-GB"/>
        </w:rPr>
        <w:t xml:space="preserve"> </w:t>
      </w:r>
      <w:r w:rsidR="005B51BA">
        <w:rPr>
          <w:lang w:val="en-GB"/>
        </w:rPr>
        <w:t xml:space="preserve"> </w:t>
      </w:r>
    </w:p>
    <w:p w14:paraId="0CA03BBD" w14:textId="3F42400D" w:rsidR="00227329" w:rsidRDefault="00915536" w:rsidP="551086FF">
      <w:pPr>
        <w:spacing w:line="257" w:lineRule="auto"/>
        <w:rPr>
          <w:lang w:val="en-GB"/>
        </w:rPr>
      </w:pPr>
      <w:r>
        <w:rPr>
          <w:lang w:val="en-GB"/>
        </w:rPr>
        <w:t>The</w:t>
      </w:r>
      <w:r w:rsidR="00433CC2">
        <w:rPr>
          <w:lang w:val="en-GB"/>
        </w:rPr>
        <w:t xml:space="preserve"> next</w:t>
      </w:r>
      <w:r>
        <w:rPr>
          <w:lang w:val="en-GB"/>
        </w:rPr>
        <w:t xml:space="preserve"> step </w:t>
      </w:r>
      <w:r w:rsidR="002A5DFB">
        <w:rPr>
          <w:lang w:val="en-GB"/>
        </w:rPr>
        <w:t xml:space="preserve">in the </w:t>
      </w:r>
      <w:r w:rsidR="008F77AB">
        <w:rPr>
          <w:lang w:val="en-GB"/>
        </w:rPr>
        <w:t xml:space="preserve">modelling process </w:t>
      </w:r>
      <w:r>
        <w:rPr>
          <w:lang w:val="en-GB"/>
        </w:rPr>
        <w:t>is</w:t>
      </w:r>
      <w:r w:rsidR="008F77AB">
        <w:rPr>
          <w:lang w:val="en-GB"/>
        </w:rPr>
        <w:t xml:space="preserve"> </w:t>
      </w:r>
      <w:r w:rsidR="00C239BA">
        <w:rPr>
          <w:lang w:val="en-GB"/>
        </w:rPr>
        <w:t xml:space="preserve">to </w:t>
      </w:r>
      <w:r w:rsidR="00026232">
        <w:rPr>
          <w:lang w:val="en-GB"/>
        </w:rPr>
        <w:t>introduce</w:t>
      </w:r>
      <w:r w:rsidR="00441E60">
        <w:rPr>
          <w:lang w:val="en-GB"/>
        </w:rPr>
        <w:t xml:space="preserve"> </w:t>
      </w:r>
      <w:proofErr w:type="gramStart"/>
      <w:r w:rsidR="00441E60">
        <w:rPr>
          <w:lang w:val="en-GB"/>
        </w:rPr>
        <w:t xml:space="preserve">changes </w:t>
      </w:r>
      <w:r w:rsidR="00390E1E">
        <w:rPr>
          <w:lang w:val="en-GB"/>
        </w:rPr>
        <w:t>,</w:t>
      </w:r>
      <w:proofErr w:type="gramEnd"/>
      <w:r w:rsidR="00390E1E">
        <w:rPr>
          <w:lang w:val="en-GB"/>
        </w:rPr>
        <w:t xml:space="preserve"> i.e. </w:t>
      </w:r>
      <w:r w:rsidR="00441E60">
        <w:rPr>
          <w:lang w:val="en-GB"/>
        </w:rPr>
        <w:t xml:space="preserve">investments / divestments </w:t>
      </w:r>
      <w:r w:rsidR="008F77AB">
        <w:rPr>
          <w:lang w:val="en-GB"/>
        </w:rPr>
        <w:t>to</w:t>
      </w:r>
      <w:r w:rsidR="00441E60">
        <w:rPr>
          <w:lang w:val="en-GB"/>
        </w:rPr>
        <w:t xml:space="preserve"> the </w:t>
      </w:r>
      <w:r w:rsidR="00EE2A60">
        <w:rPr>
          <w:lang w:val="en-GB"/>
        </w:rPr>
        <w:t xml:space="preserve">baseline </w:t>
      </w:r>
      <w:r w:rsidR="003E2DE8">
        <w:rPr>
          <w:lang w:val="en-GB"/>
        </w:rPr>
        <w:t>configuration</w:t>
      </w:r>
      <w:r w:rsidR="00CD5938">
        <w:rPr>
          <w:lang w:val="en-GB"/>
        </w:rPr>
        <w:t xml:space="preserve"> in order to better meet the user objectives, i.e. be more </w:t>
      </w:r>
      <w:r w:rsidR="00E64CBA">
        <w:rPr>
          <w:lang w:val="en-GB"/>
        </w:rPr>
        <w:t>sustainable</w:t>
      </w:r>
      <w:r w:rsidR="00CD5938">
        <w:rPr>
          <w:lang w:val="en-GB"/>
        </w:rPr>
        <w:t>, resilient and or more affordable</w:t>
      </w:r>
      <w:r w:rsidR="00EA409B">
        <w:rPr>
          <w:lang w:val="en-GB"/>
        </w:rPr>
        <w:t xml:space="preserve"> in a future moment in time</w:t>
      </w:r>
      <w:r w:rsidR="00FF35D0">
        <w:rPr>
          <w:lang w:val="en-GB"/>
        </w:rPr>
        <w:t>.</w:t>
      </w:r>
      <w:r w:rsidR="00FC650F">
        <w:rPr>
          <w:lang w:val="en-GB"/>
        </w:rPr>
        <w:t xml:space="preserve"> </w:t>
      </w:r>
      <w:r w:rsidR="00C239BA">
        <w:rPr>
          <w:lang w:val="en-GB"/>
        </w:rPr>
        <w:t xml:space="preserve">This </w:t>
      </w:r>
      <w:r w:rsidR="00026232">
        <w:rPr>
          <w:lang w:val="en-GB"/>
        </w:rPr>
        <w:t xml:space="preserve">step can be performed by human users </w:t>
      </w:r>
      <w:r w:rsidR="00A05209">
        <w:rPr>
          <w:lang w:val="en-GB"/>
        </w:rPr>
        <w:t>using an intuitive GUI</w:t>
      </w:r>
      <w:r w:rsidR="00EA409B">
        <w:rPr>
          <w:lang w:val="en-GB"/>
        </w:rPr>
        <w:t>,</w:t>
      </w:r>
      <w:r w:rsidR="00227329">
        <w:rPr>
          <w:lang w:val="en-GB"/>
        </w:rPr>
        <w:t xml:space="preserve"> stakeholder inputs from</w:t>
      </w:r>
      <w:r w:rsidR="00EA409B">
        <w:rPr>
          <w:lang w:val="en-GB"/>
        </w:rPr>
        <w:t xml:space="preserve"> workshops</w:t>
      </w:r>
      <w:r w:rsidR="00227329">
        <w:rPr>
          <w:lang w:val="en-GB"/>
        </w:rPr>
        <w:t>,</w:t>
      </w:r>
      <w:r w:rsidR="00A05209">
        <w:rPr>
          <w:lang w:val="en-GB"/>
        </w:rPr>
        <w:t xml:space="preserve"> </w:t>
      </w:r>
      <w:r w:rsidR="00026232">
        <w:rPr>
          <w:lang w:val="en-GB"/>
        </w:rPr>
        <w:t xml:space="preserve">or via </w:t>
      </w:r>
      <w:r w:rsidR="00A05209">
        <w:rPr>
          <w:lang w:val="en-GB"/>
        </w:rPr>
        <w:t>optimization models like Opera</w:t>
      </w:r>
      <w:r w:rsidR="00737A2F">
        <w:rPr>
          <w:lang w:val="en-GB"/>
        </w:rPr>
        <w:t xml:space="preserve"> or TEACOS</w:t>
      </w:r>
      <w:r w:rsidR="00A05209">
        <w:rPr>
          <w:lang w:val="en-GB"/>
        </w:rPr>
        <w:t xml:space="preserve">. </w:t>
      </w:r>
      <w:proofErr w:type="gramStart"/>
      <w:r w:rsidR="00227329">
        <w:rPr>
          <w:lang w:val="en-GB"/>
        </w:rPr>
        <w:t>Usually</w:t>
      </w:r>
      <w:proofErr w:type="gramEnd"/>
      <w:r w:rsidR="00227329">
        <w:rPr>
          <w:lang w:val="en-GB"/>
        </w:rPr>
        <w:t xml:space="preserve"> scenarios are used to explore </w:t>
      </w:r>
      <w:r w:rsidR="0042477A">
        <w:rPr>
          <w:lang w:val="en-GB"/>
        </w:rPr>
        <w:t>the range of possible futures</w:t>
      </w:r>
      <w:r w:rsidR="00DB7EEF">
        <w:rPr>
          <w:lang w:val="en-GB"/>
        </w:rPr>
        <w:t>.</w:t>
      </w:r>
      <w:r w:rsidR="005832AF">
        <w:rPr>
          <w:lang w:val="en-GB"/>
        </w:rPr>
        <w:t xml:space="preserve">  </w:t>
      </w:r>
    </w:p>
    <w:p w14:paraId="6238D1D0" w14:textId="7083D62B" w:rsidR="00915536" w:rsidRDefault="002A5DFB" w:rsidP="551086FF">
      <w:pPr>
        <w:spacing w:line="257" w:lineRule="auto"/>
        <w:rPr>
          <w:lang w:val="en-GB"/>
        </w:rPr>
      </w:pPr>
      <w:r>
        <w:rPr>
          <w:lang w:val="en-GB"/>
        </w:rPr>
        <w:t xml:space="preserve">The third step is to </w:t>
      </w:r>
      <w:r w:rsidR="00FC650F">
        <w:rPr>
          <w:lang w:val="en-GB"/>
        </w:rPr>
        <w:t>perform</w:t>
      </w:r>
      <w:r w:rsidR="00ED56CD">
        <w:rPr>
          <w:lang w:val="en-GB"/>
        </w:rPr>
        <w:t xml:space="preserve"> </w:t>
      </w:r>
      <w:r w:rsidR="005A2126">
        <w:rPr>
          <w:lang w:val="en-GB"/>
        </w:rPr>
        <w:t>validations and/ or</w:t>
      </w:r>
      <w:r w:rsidR="002052C7">
        <w:rPr>
          <w:lang w:val="en-GB"/>
        </w:rPr>
        <w:t xml:space="preserve"> corrections </w:t>
      </w:r>
      <w:r w:rsidR="00912BEE">
        <w:rPr>
          <w:lang w:val="en-GB"/>
        </w:rPr>
        <w:t>for the proposed</w:t>
      </w:r>
      <w:r w:rsidR="002973BC">
        <w:rPr>
          <w:lang w:val="en-GB"/>
        </w:rPr>
        <w:t xml:space="preserve"> future </w:t>
      </w:r>
      <w:r w:rsidR="00E54D73">
        <w:rPr>
          <w:lang w:val="en-GB"/>
        </w:rPr>
        <w:t>scenarios</w:t>
      </w:r>
      <w:r w:rsidR="00912BEE">
        <w:rPr>
          <w:lang w:val="en-GB"/>
        </w:rPr>
        <w:t xml:space="preserve"> </w:t>
      </w:r>
      <w:r w:rsidR="001F70F0">
        <w:rPr>
          <w:lang w:val="en-GB"/>
        </w:rPr>
        <w:t xml:space="preserve">on </w:t>
      </w:r>
      <w:r w:rsidR="00966A3C">
        <w:rPr>
          <w:lang w:val="en-GB"/>
        </w:rPr>
        <w:t>detail</w:t>
      </w:r>
      <w:r w:rsidR="00202152">
        <w:rPr>
          <w:lang w:val="en-GB"/>
        </w:rPr>
        <w:t xml:space="preserve"> level</w:t>
      </w:r>
      <w:r w:rsidR="000A7A42">
        <w:rPr>
          <w:lang w:val="en-GB"/>
        </w:rPr>
        <w:t>s</w:t>
      </w:r>
      <w:r w:rsidR="00966A3C">
        <w:rPr>
          <w:lang w:val="en-GB"/>
        </w:rPr>
        <w:t xml:space="preserve"> </w:t>
      </w:r>
      <w:r w:rsidR="006E0EC7">
        <w:rPr>
          <w:lang w:val="en-GB"/>
        </w:rPr>
        <w:t>below</w:t>
      </w:r>
      <w:r w:rsidR="002973BC">
        <w:rPr>
          <w:lang w:val="en-GB"/>
        </w:rPr>
        <w:t xml:space="preserve"> the scope of the main </w:t>
      </w:r>
      <w:r w:rsidR="00FD4250">
        <w:rPr>
          <w:lang w:val="en-GB"/>
        </w:rPr>
        <w:t xml:space="preserve">simulation and optimization </w:t>
      </w:r>
      <w:r w:rsidR="002973BC">
        <w:rPr>
          <w:lang w:val="en-GB"/>
        </w:rPr>
        <w:t>model</w:t>
      </w:r>
      <w:r w:rsidR="00E077A4">
        <w:rPr>
          <w:lang w:val="en-GB"/>
        </w:rPr>
        <w:t>s</w:t>
      </w:r>
      <w:r w:rsidR="006E0EC7">
        <w:rPr>
          <w:lang w:val="en-GB"/>
        </w:rPr>
        <w:t>.</w:t>
      </w:r>
      <w:r w:rsidR="00567B66">
        <w:rPr>
          <w:lang w:val="en-GB"/>
        </w:rPr>
        <w:t xml:space="preserve"> </w:t>
      </w:r>
      <w:r w:rsidR="00BB08DD">
        <w:rPr>
          <w:lang w:val="en-GB"/>
        </w:rPr>
        <w:t xml:space="preserve">This can be </w:t>
      </w:r>
      <w:r w:rsidR="0077351B">
        <w:rPr>
          <w:lang w:val="en-GB"/>
        </w:rPr>
        <w:t xml:space="preserve">a geographical distribution of the assets in combination with the </w:t>
      </w:r>
      <w:r w:rsidR="00222DFF">
        <w:rPr>
          <w:lang w:val="en-GB"/>
        </w:rPr>
        <w:t xml:space="preserve">energy </w:t>
      </w:r>
      <w:r w:rsidR="0077351B">
        <w:rPr>
          <w:lang w:val="en-GB"/>
        </w:rPr>
        <w:t>network topolog</w:t>
      </w:r>
      <w:r w:rsidR="00222DFF">
        <w:rPr>
          <w:lang w:val="en-GB"/>
        </w:rPr>
        <w:t>ies</w:t>
      </w:r>
      <w:r w:rsidR="0077351B">
        <w:rPr>
          <w:lang w:val="en-GB"/>
        </w:rPr>
        <w:t xml:space="preserve"> and capacities. </w:t>
      </w:r>
      <w:r w:rsidR="00CF62D7">
        <w:rPr>
          <w:lang w:val="en-GB"/>
        </w:rPr>
        <w:t xml:space="preserve">To </w:t>
      </w:r>
      <w:r w:rsidR="005169B7">
        <w:rPr>
          <w:lang w:val="en-GB"/>
        </w:rPr>
        <w:t>assess</w:t>
      </w:r>
      <w:r w:rsidR="00CF62D7">
        <w:rPr>
          <w:lang w:val="en-GB"/>
        </w:rPr>
        <w:t xml:space="preserve"> the </w:t>
      </w:r>
      <w:r w:rsidR="00FE2233">
        <w:rPr>
          <w:lang w:val="en-GB"/>
        </w:rPr>
        <w:t xml:space="preserve">physical </w:t>
      </w:r>
      <w:r w:rsidR="00CF62D7">
        <w:rPr>
          <w:lang w:val="en-GB"/>
        </w:rPr>
        <w:t xml:space="preserve">impact of </w:t>
      </w:r>
      <w:r w:rsidR="00222DFF">
        <w:rPr>
          <w:lang w:val="en-GB"/>
        </w:rPr>
        <w:t>the assets</w:t>
      </w:r>
      <w:r w:rsidR="00CF62D7">
        <w:rPr>
          <w:lang w:val="en-GB"/>
        </w:rPr>
        <w:t xml:space="preserve"> on</w:t>
      </w:r>
      <w:r w:rsidR="00D05FCF">
        <w:rPr>
          <w:lang w:val="en-GB"/>
        </w:rPr>
        <w:t xml:space="preserve"> </w:t>
      </w:r>
      <w:r w:rsidR="00CF62D7">
        <w:rPr>
          <w:lang w:val="en-GB"/>
        </w:rPr>
        <w:t>energy infrastructure</w:t>
      </w:r>
      <w:r w:rsidR="00A81CA1">
        <w:rPr>
          <w:lang w:val="en-GB"/>
        </w:rPr>
        <w:t>,</w:t>
      </w:r>
      <w:r w:rsidR="00CF62D7">
        <w:rPr>
          <w:lang w:val="en-GB"/>
        </w:rPr>
        <w:t xml:space="preserve"> dedicated</w:t>
      </w:r>
      <w:r w:rsidR="00FE2233">
        <w:rPr>
          <w:lang w:val="en-GB"/>
        </w:rPr>
        <w:t xml:space="preserve"> models like </w:t>
      </w:r>
      <w:proofErr w:type="spellStart"/>
      <w:r w:rsidR="00FE2233">
        <w:rPr>
          <w:lang w:val="en-GB"/>
        </w:rPr>
        <w:t>PowerFactory</w:t>
      </w:r>
      <w:proofErr w:type="spellEnd"/>
      <w:r w:rsidR="00FE2233">
        <w:rPr>
          <w:lang w:val="en-GB"/>
        </w:rPr>
        <w:t>, ESSIM or</w:t>
      </w:r>
      <w:r w:rsidR="00A81CA1">
        <w:rPr>
          <w:lang w:val="en-GB"/>
        </w:rPr>
        <w:t xml:space="preserve"> in this project</w:t>
      </w:r>
      <w:r w:rsidR="00FE2233">
        <w:rPr>
          <w:lang w:val="en-GB"/>
        </w:rPr>
        <w:t xml:space="preserve"> MOTER </w:t>
      </w:r>
      <w:r w:rsidR="00CF62D7">
        <w:rPr>
          <w:lang w:val="en-GB"/>
        </w:rPr>
        <w:t>c</w:t>
      </w:r>
      <w:r w:rsidR="00AF6209">
        <w:rPr>
          <w:lang w:val="en-GB"/>
        </w:rPr>
        <w:t>ould</w:t>
      </w:r>
      <w:r w:rsidR="00FE2233">
        <w:rPr>
          <w:lang w:val="en-GB"/>
        </w:rPr>
        <w:t xml:space="preserve"> be used.</w:t>
      </w:r>
      <w:r>
        <w:rPr>
          <w:lang w:val="en-GB"/>
        </w:rPr>
        <w:t xml:space="preserve"> </w:t>
      </w:r>
      <w:r w:rsidR="00FE2233">
        <w:rPr>
          <w:lang w:val="en-GB"/>
        </w:rPr>
        <w:t xml:space="preserve">Using the </w:t>
      </w:r>
      <w:r w:rsidR="00A81CA1">
        <w:rPr>
          <w:lang w:val="en-GB"/>
        </w:rPr>
        <w:t xml:space="preserve">insights gained </w:t>
      </w:r>
      <w:r w:rsidR="00D05FCF">
        <w:rPr>
          <w:lang w:val="en-GB"/>
        </w:rPr>
        <w:t>from the</w:t>
      </w:r>
      <w:r w:rsidR="00215E69">
        <w:rPr>
          <w:lang w:val="en-GB"/>
        </w:rPr>
        <w:t>se</w:t>
      </w:r>
      <w:r w:rsidR="00D05FCF">
        <w:rPr>
          <w:lang w:val="en-GB"/>
        </w:rPr>
        <w:t xml:space="preserve"> detailed models</w:t>
      </w:r>
      <w:r w:rsidR="00215E69">
        <w:rPr>
          <w:lang w:val="en-GB"/>
        </w:rPr>
        <w:t>,</w:t>
      </w:r>
      <w:r w:rsidR="00D05FCF">
        <w:rPr>
          <w:lang w:val="en-GB"/>
        </w:rPr>
        <w:t xml:space="preserve"> </w:t>
      </w:r>
      <w:r w:rsidR="003D5FD1">
        <w:rPr>
          <w:lang w:val="en-GB"/>
        </w:rPr>
        <w:t>the proposed investment/divestment plan</w:t>
      </w:r>
      <w:r w:rsidR="00BF1D0F">
        <w:rPr>
          <w:lang w:val="en-GB"/>
        </w:rPr>
        <w:t xml:space="preserve"> </w:t>
      </w:r>
      <w:r w:rsidR="00215E69">
        <w:rPr>
          <w:lang w:val="en-GB"/>
        </w:rPr>
        <w:t xml:space="preserve">can be validated or </w:t>
      </w:r>
      <w:r w:rsidR="00BF7B83">
        <w:rPr>
          <w:lang w:val="en-GB"/>
        </w:rPr>
        <w:t>the</w:t>
      </w:r>
      <w:r w:rsidR="00215E69">
        <w:rPr>
          <w:lang w:val="en-GB"/>
        </w:rPr>
        <w:t xml:space="preserve"> </w:t>
      </w:r>
      <w:proofErr w:type="gramStart"/>
      <w:r w:rsidR="00BF1D0F">
        <w:rPr>
          <w:lang w:val="en-GB"/>
        </w:rPr>
        <w:t>time line</w:t>
      </w:r>
      <w:proofErr w:type="gramEnd"/>
      <w:r w:rsidR="00BF1D0F">
        <w:rPr>
          <w:lang w:val="en-GB"/>
        </w:rPr>
        <w:t xml:space="preserve"> </w:t>
      </w:r>
      <w:r w:rsidR="00384770">
        <w:rPr>
          <w:lang w:val="en-GB"/>
        </w:rPr>
        <w:t>towards achieving the future scenario</w:t>
      </w:r>
      <w:r w:rsidR="00BF7B83">
        <w:rPr>
          <w:lang w:val="en-GB"/>
        </w:rPr>
        <w:t xml:space="preserve"> can be adjusted</w:t>
      </w:r>
      <w:r w:rsidR="00D0374D">
        <w:rPr>
          <w:lang w:val="en-GB"/>
        </w:rPr>
        <w:t xml:space="preserve">. </w:t>
      </w:r>
    </w:p>
    <w:p w14:paraId="53A8AA3D" w14:textId="1E30632F" w:rsidR="005971E2" w:rsidRPr="00D945EB" w:rsidRDefault="005971E2" w:rsidP="005971E2">
      <w:pPr>
        <w:spacing w:line="257" w:lineRule="auto"/>
        <w:rPr>
          <w:i/>
          <w:iCs/>
          <w:lang w:val="en-GB"/>
        </w:rPr>
      </w:pPr>
    </w:p>
    <w:p w14:paraId="79808CDB" w14:textId="4108B508" w:rsidR="005971E2" w:rsidRPr="00C74DD5" w:rsidRDefault="00406EE6" w:rsidP="00C74DD5">
      <w:pPr>
        <w:pStyle w:val="ListParagraph"/>
        <w:numPr>
          <w:ilvl w:val="0"/>
          <w:numId w:val="29"/>
        </w:numPr>
        <w:spacing w:line="257" w:lineRule="auto"/>
        <w:rPr>
          <w:b/>
          <w:bCs/>
          <w:lang w:val="en-GB"/>
        </w:rPr>
      </w:pPr>
      <w:r w:rsidRPr="00C74DD5">
        <w:rPr>
          <w:b/>
          <w:bCs/>
          <w:lang w:val="en-GB"/>
        </w:rPr>
        <w:t>C</w:t>
      </w:r>
      <w:r w:rsidR="00301757" w:rsidRPr="00C74DD5">
        <w:rPr>
          <w:b/>
          <w:bCs/>
          <w:lang w:val="en-GB"/>
        </w:rPr>
        <w:t>hallenge</w:t>
      </w:r>
      <w:r w:rsidR="00D821D1" w:rsidRPr="00C74DD5">
        <w:rPr>
          <w:b/>
          <w:bCs/>
          <w:lang w:val="en-GB"/>
        </w:rPr>
        <w:t xml:space="preserve"> one</w:t>
      </w:r>
      <w:r w:rsidR="00066CFA" w:rsidRPr="00C74DD5">
        <w:rPr>
          <w:b/>
          <w:bCs/>
          <w:lang w:val="en-GB"/>
        </w:rPr>
        <w:t xml:space="preserve">: model </w:t>
      </w:r>
      <w:r w:rsidR="00E236A9" w:rsidRPr="00C74DD5">
        <w:rPr>
          <w:b/>
          <w:bCs/>
          <w:lang w:val="en-GB"/>
        </w:rPr>
        <w:t>coupling</w:t>
      </w:r>
      <w:r w:rsidR="008E45CF" w:rsidRPr="00C74DD5">
        <w:rPr>
          <w:b/>
          <w:bCs/>
          <w:lang w:val="en-GB"/>
        </w:rPr>
        <w:t xml:space="preserve"> related </w:t>
      </w:r>
      <w:proofErr w:type="gramStart"/>
      <w:r w:rsidR="008E45CF" w:rsidRPr="00C74DD5">
        <w:rPr>
          <w:b/>
          <w:bCs/>
          <w:lang w:val="en-GB"/>
        </w:rPr>
        <w:t>issues</w:t>
      </w:r>
      <w:proofErr w:type="gramEnd"/>
    </w:p>
    <w:p w14:paraId="06CFEA42" w14:textId="4C7E8D85" w:rsidR="00995F76" w:rsidRPr="00995F76" w:rsidRDefault="00995F76" w:rsidP="551086FF">
      <w:pPr>
        <w:spacing w:line="257" w:lineRule="auto"/>
        <w:rPr>
          <w:lang w:val="en-GB"/>
        </w:rPr>
      </w:pPr>
      <w:r>
        <w:rPr>
          <w:lang w:val="en-GB"/>
        </w:rPr>
        <w:t xml:space="preserve">Even though the process outlined here for macro energy system modelling may appear straight forward, </w:t>
      </w:r>
      <w:proofErr w:type="gramStart"/>
      <w:r>
        <w:rPr>
          <w:lang w:val="en-GB"/>
        </w:rPr>
        <w:t>in reality the</w:t>
      </w:r>
      <w:proofErr w:type="gramEnd"/>
      <w:r>
        <w:rPr>
          <w:lang w:val="en-GB"/>
        </w:rPr>
        <w:t xml:space="preserve"> process has many challenges. </w:t>
      </w:r>
    </w:p>
    <w:p w14:paraId="44F71525" w14:textId="079D9C58" w:rsidR="00B25418" w:rsidRPr="00251CC9" w:rsidRDefault="00066CFA" w:rsidP="551086FF">
      <w:pPr>
        <w:spacing w:line="257" w:lineRule="auto"/>
        <w:rPr>
          <w:lang w:val="en-GB"/>
        </w:rPr>
      </w:pPr>
      <w:r>
        <w:rPr>
          <w:lang w:val="en-GB"/>
        </w:rPr>
        <w:t xml:space="preserve">A first </w:t>
      </w:r>
      <w:r w:rsidR="00A37BA8">
        <w:rPr>
          <w:lang w:val="en-GB"/>
        </w:rPr>
        <w:t>issue</w:t>
      </w:r>
      <w:r w:rsidR="003906AA">
        <w:rPr>
          <w:lang w:val="en-GB"/>
        </w:rPr>
        <w:t xml:space="preserve"> for </w:t>
      </w:r>
      <w:r w:rsidR="00A37BA8">
        <w:rPr>
          <w:lang w:val="en-GB"/>
        </w:rPr>
        <w:t xml:space="preserve">is the </w:t>
      </w:r>
      <w:r w:rsidR="00205E5D">
        <w:rPr>
          <w:lang w:val="en-GB"/>
        </w:rPr>
        <w:t>wide</w:t>
      </w:r>
      <w:r w:rsidR="008813B3">
        <w:rPr>
          <w:lang w:val="en-GB"/>
        </w:rPr>
        <w:t xml:space="preserve"> range in </w:t>
      </w:r>
      <w:r w:rsidR="00A37BA8">
        <w:rPr>
          <w:lang w:val="en-GB"/>
        </w:rPr>
        <w:t xml:space="preserve">model </w:t>
      </w:r>
      <w:r w:rsidR="003337F4">
        <w:rPr>
          <w:lang w:val="en-GB"/>
        </w:rPr>
        <w:t>scopes and functions</w:t>
      </w:r>
      <w:r w:rsidR="00123B32">
        <w:rPr>
          <w:lang w:val="en-GB"/>
        </w:rPr>
        <w:t xml:space="preserve"> such a</w:t>
      </w:r>
      <w:r w:rsidR="000B3481">
        <w:rPr>
          <w:lang w:val="en-GB"/>
        </w:rPr>
        <w:t>s</w:t>
      </w:r>
      <w:r w:rsidR="00155D4F">
        <w:rPr>
          <w:lang w:val="en-GB"/>
        </w:rPr>
        <w:t xml:space="preserve"> library functions, </w:t>
      </w:r>
      <w:r w:rsidR="00101869">
        <w:rPr>
          <w:lang w:val="en-GB"/>
        </w:rPr>
        <w:t xml:space="preserve">intuitive </w:t>
      </w:r>
      <w:r w:rsidR="000B3481">
        <w:rPr>
          <w:lang w:val="en-GB"/>
        </w:rPr>
        <w:t xml:space="preserve">GUI for </w:t>
      </w:r>
      <w:r w:rsidR="00727094">
        <w:rPr>
          <w:lang w:val="en-GB"/>
        </w:rPr>
        <w:t xml:space="preserve">model configuration, </w:t>
      </w:r>
      <w:r w:rsidR="006631D0">
        <w:rPr>
          <w:lang w:val="en-GB"/>
        </w:rPr>
        <w:t xml:space="preserve">KPI </w:t>
      </w:r>
      <w:r w:rsidR="00727094">
        <w:rPr>
          <w:lang w:val="en-GB"/>
        </w:rPr>
        <w:t xml:space="preserve">simulation, </w:t>
      </w:r>
      <w:r w:rsidR="00123B32">
        <w:rPr>
          <w:lang w:val="en-GB"/>
        </w:rPr>
        <w:t>asset investment</w:t>
      </w:r>
      <w:r w:rsidR="00727094">
        <w:rPr>
          <w:lang w:val="en-GB"/>
        </w:rPr>
        <w:t xml:space="preserve"> optimization</w:t>
      </w:r>
      <w:r w:rsidR="00123B32">
        <w:rPr>
          <w:lang w:val="en-GB"/>
        </w:rPr>
        <w:t>s</w:t>
      </w:r>
      <w:r w:rsidR="00727094">
        <w:rPr>
          <w:lang w:val="en-GB"/>
        </w:rPr>
        <w:t xml:space="preserve">, </w:t>
      </w:r>
      <w:r w:rsidR="004D0309">
        <w:rPr>
          <w:lang w:val="en-GB"/>
        </w:rPr>
        <w:t xml:space="preserve">detailed </w:t>
      </w:r>
      <w:r w:rsidR="00621FB8">
        <w:rPr>
          <w:lang w:val="en-GB"/>
        </w:rPr>
        <w:t xml:space="preserve">physical </w:t>
      </w:r>
      <w:r w:rsidR="00BB6804">
        <w:rPr>
          <w:lang w:val="en-GB"/>
        </w:rPr>
        <w:t xml:space="preserve">system </w:t>
      </w:r>
      <w:r w:rsidR="003C353A">
        <w:rPr>
          <w:lang w:val="en-GB"/>
        </w:rPr>
        <w:t>validation</w:t>
      </w:r>
      <w:r w:rsidR="00621FB8">
        <w:rPr>
          <w:lang w:val="en-GB"/>
        </w:rPr>
        <w:t>s</w:t>
      </w:r>
      <w:r w:rsidR="00BC249E">
        <w:rPr>
          <w:lang w:val="en-GB"/>
        </w:rPr>
        <w:t xml:space="preserve">. </w:t>
      </w:r>
      <w:r w:rsidR="003967D8">
        <w:rPr>
          <w:lang w:val="en-GB"/>
        </w:rPr>
        <w:t xml:space="preserve">These model </w:t>
      </w:r>
      <w:r w:rsidR="00A14F51">
        <w:rPr>
          <w:lang w:val="en-GB"/>
        </w:rPr>
        <w:t xml:space="preserve">functions </w:t>
      </w:r>
      <w:r w:rsidR="00386F44">
        <w:rPr>
          <w:lang w:val="en-GB"/>
        </w:rPr>
        <w:t xml:space="preserve">do </w:t>
      </w:r>
      <w:r w:rsidR="00BB6804">
        <w:rPr>
          <w:lang w:val="en-GB"/>
        </w:rPr>
        <w:t xml:space="preserve">not only require different </w:t>
      </w:r>
      <w:r w:rsidR="00386F44">
        <w:rPr>
          <w:lang w:val="en-GB"/>
        </w:rPr>
        <w:t>modelling approaches</w:t>
      </w:r>
      <w:r w:rsidR="007770D1">
        <w:rPr>
          <w:lang w:val="en-GB"/>
        </w:rPr>
        <w:t xml:space="preserve"> </w:t>
      </w:r>
      <w:r w:rsidR="003E37EA">
        <w:rPr>
          <w:lang w:val="en-GB"/>
        </w:rPr>
        <w:t>(</w:t>
      </w:r>
      <w:r w:rsidR="001A15E6">
        <w:rPr>
          <w:lang w:val="en-GB"/>
        </w:rPr>
        <w:t xml:space="preserve">database </w:t>
      </w:r>
      <w:r w:rsidR="003E37EA">
        <w:rPr>
          <w:lang w:val="en-GB"/>
        </w:rPr>
        <w:t xml:space="preserve">queries, </w:t>
      </w:r>
      <w:r w:rsidR="001A15E6">
        <w:rPr>
          <w:lang w:val="en-GB"/>
        </w:rPr>
        <w:t xml:space="preserve">web interface, </w:t>
      </w:r>
      <w:r w:rsidR="003E37EA">
        <w:rPr>
          <w:lang w:val="en-GB"/>
        </w:rPr>
        <w:t>simulation</w:t>
      </w:r>
      <w:r w:rsidR="004307A0">
        <w:rPr>
          <w:lang w:val="en-GB"/>
        </w:rPr>
        <w:t xml:space="preserve"> engine</w:t>
      </w:r>
      <w:r w:rsidR="003E37EA">
        <w:rPr>
          <w:lang w:val="en-GB"/>
        </w:rPr>
        <w:t xml:space="preserve">, </w:t>
      </w:r>
      <w:r w:rsidR="001A15E6">
        <w:rPr>
          <w:lang w:val="en-GB"/>
        </w:rPr>
        <w:t>optimization</w:t>
      </w:r>
      <w:r w:rsidR="004307A0">
        <w:rPr>
          <w:lang w:val="en-GB"/>
        </w:rPr>
        <w:t xml:space="preserve"> using CPLEX, etc.</w:t>
      </w:r>
      <w:r w:rsidR="001A15E6">
        <w:rPr>
          <w:lang w:val="en-GB"/>
        </w:rPr>
        <w:t xml:space="preserve">) </w:t>
      </w:r>
      <w:r w:rsidR="00BB6804">
        <w:rPr>
          <w:lang w:val="en-GB"/>
        </w:rPr>
        <w:t xml:space="preserve">but </w:t>
      </w:r>
      <w:r w:rsidR="00B25418">
        <w:rPr>
          <w:lang w:val="en-GB"/>
        </w:rPr>
        <w:t xml:space="preserve">may also be </w:t>
      </w:r>
      <w:r w:rsidR="00700320">
        <w:rPr>
          <w:lang w:val="en-GB"/>
        </w:rPr>
        <w:t>assigned to</w:t>
      </w:r>
      <w:r w:rsidR="00BB6804">
        <w:rPr>
          <w:lang w:val="en-GB"/>
        </w:rPr>
        <w:t xml:space="preserve"> different users</w:t>
      </w:r>
      <w:r w:rsidR="00A14F51">
        <w:rPr>
          <w:lang w:val="en-GB"/>
        </w:rPr>
        <w:t xml:space="preserve">, </w:t>
      </w:r>
      <w:r w:rsidR="007770D1">
        <w:rPr>
          <w:lang w:val="en-GB"/>
        </w:rPr>
        <w:t xml:space="preserve">with </w:t>
      </w:r>
      <w:r w:rsidR="00E60C57">
        <w:rPr>
          <w:lang w:val="en-GB"/>
        </w:rPr>
        <w:t xml:space="preserve">different experience levels and backgrounds, </w:t>
      </w:r>
      <w:r w:rsidR="00700320">
        <w:rPr>
          <w:lang w:val="en-GB"/>
        </w:rPr>
        <w:t xml:space="preserve">possibly from different legal entities </w:t>
      </w:r>
      <w:r w:rsidR="00B256AE">
        <w:rPr>
          <w:lang w:val="en-GB"/>
        </w:rPr>
        <w:t xml:space="preserve">separated by </w:t>
      </w:r>
      <w:r w:rsidR="00A14F51">
        <w:rPr>
          <w:lang w:val="en-GB"/>
        </w:rPr>
        <w:t xml:space="preserve">firewalls </w:t>
      </w:r>
      <w:r w:rsidR="008B33D0">
        <w:rPr>
          <w:lang w:val="en-GB"/>
        </w:rPr>
        <w:t xml:space="preserve">for </w:t>
      </w:r>
      <w:r w:rsidR="003B4D8C">
        <w:rPr>
          <w:lang w:val="en-GB"/>
        </w:rPr>
        <w:t xml:space="preserve">sharing </w:t>
      </w:r>
      <w:r w:rsidR="00B256AE">
        <w:rPr>
          <w:lang w:val="en-GB"/>
        </w:rPr>
        <w:t xml:space="preserve">commercially sensitive </w:t>
      </w:r>
      <w:r w:rsidR="003B4D8C">
        <w:rPr>
          <w:lang w:val="en-GB"/>
        </w:rPr>
        <w:t>data</w:t>
      </w:r>
      <w:r w:rsidR="008B33D0">
        <w:rPr>
          <w:lang w:val="en-GB"/>
        </w:rPr>
        <w:t xml:space="preserve">. </w:t>
      </w:r>
      <w:r w:rsidR="000C5EA6">
        <w:rPr>
          <w:lang w:val="en-GB"/>
        </w:rPr>
        <w:t>Th</w:t>
      </w:r>
      <w:r w:rsidR="00122EFB">
        <w:rPr>
          <w:lang w:val="en-GB"/>
        </w:rPr>
        <w:t xml:space="preserve">e overall </w:t>
      </w:r>
      <w:r w:rsidR="001D02C4">
        <w:rPr>
          <w:lang w:val="en-GB"/>
        </w:rPr>
        <w:t xml:space="preserve">macro </w:t>
      </w:r>
      <w:r w:rsidR="00122EFB">
        <w:rPr>
          <w:lang w:val="en-GB"/>
        </w:rPr>
        <w:t>modelling process</w:t>
      </w:r>
      <w:r w:rsidR="00F62C11">
        <w:rPr>
          <w:lang w:val="en-GB"/>
        </w:rPr>
        <w:t xml:space="preserve"> </w:t>
      </w:r>
      <w:r w:rsidR="00E14D4A">
        <w:rPr>
          <w:lang w:val="en-GB"/>
        </w:rPr>
        <w:t xml:space="preserve">can </w:t>
      </w:r>
      <w:r w:rsidR="001D02C4">
        <w:rPr>
          <w:lang w:val="en-GB"/>
        </w:rPr>
        <w:t>become a</w:t>
      </w:r>
      <w:r w:rsidR="00E14D4A">
        <w:rPr>
          <w:lang w:val="en-GB"/>
        </w:rPr>
        <w:t xml:space="preserve"> highly challenging process</w:t>
      </w:r>
      <w:r w:rsidR="0048206D">
        <w:rPr>
          <w:lang w:val="en-GB"/>
        </w:rPr>
        <w:t xml:space="preserve"> of </w:t>
      </w:r>
      <w:r w:rsidR="00C80BD9">
        <w:rPr>
          <w:lang w:val="en-GB"/>
        </w:rPr>
        <w:t xml:space="preserve">users </w:t>
      </w:r>
      <w:r w:rsidR="00115F04">
        <w:rPr>
          <w:lang w:val="en-GB"/>
        </w:rPr>
        <w:t xml:space="preserve">exchanging data </w:t>
      </w:r>
      <w:r w:rsidR="00876016">
        <w:rPr>
          <w:lang w:val="en-GB"/>
        </w:rPr>
        <w:t xml:space="preserve">versions </w:t>
      </w:r>
      <w:r w:rsidR="00B86FC6">
        <w:rPr>
          <w:lang w:val="en-GB"/>
        </w:rPr>
        <w:t xml:space="preserve">(usually </w:t>
      </w:r>
      <w:r w:rsidR="00236AF8">
        <w:rPr>
          <w:lang w:val="en-GB"/>
        </w:rPr>
        <w:t xml:space="preserve">via </w:t>
      </w:r>
      <w:r w:rsidR="00115F04">
        <w:rPr>
          <w:lang w:val="en-GB"/>
        </w:rPr>
        <w:t>Excel</w:t>
      </w:r>
      <w:r w:rsidR="00236AF8">
        <w:rPr>
          <w:lang w:val="en-GB"/>
        </w:rPr>
        <w:t xml:space="preserve"> and email</w:t>
      </w:r>
      <w:r w:rsidR="00B86FC6">
        <w:rPr>
          <w:lang w:val="en-GB"/>
        </w:rPr>
        <w:t>)</w:t>
      </w:r>
      <w:r w:rsidR="00BB6804">
        <w:rPr>
          <w:lang w:val="en-GB"/>
        </w:rPr>
        <w:t xml:space="preserve"> </w:t>
      </w:r>
      <w:r w:rsidR="00761FA7">
        <w:rPr>
          <w:lang w:val="en-GB"/>
        </w:rPr>
        <w:t xml:space="preserve">back and forth, </w:t>
      </w:r>
      <w:r w:rsidR="002C6F0F">
        <w:rPr>
          <w:lang w:val="en-GB"/>
        </w:rPr>
        <w:t xml:space="preserve">introducing </w:t>
      </w:r>
      <w:r w:rsidR="00F52E70">
        <w:rPr>
          <w:lang w:val="en-GB"/>
        </w:rPr>
        <w:t xml:space="preserve">unknown amounts of </w:t>
      </w:r>
      <w:r w:rsidR="00876016">
        <w:rPr>
          <w:lang w:val="en-GB"/>
        </w:rPr>
        <w:t>communication, interpretation, translation</w:t>
      </w:r>
      <w:r w:rsidR="00861684">
        <w:rPr>
          <w:lang w:val="en-GB"/>
        </w:rPr>
        <w:t xml:space="preserve"> </w:t>
      </w:r>
      <w:r w:rsidR="008D17DF">
        <w:rPr>
          <w:lang w:val="en-GB"/>
        </w:rPr>
        <w:t>errors</w:t>
      </w:r>
      <w:r w:rsidR="00F166A2">
        <w:rPr>
          <w:lang w:val="en-GB"/>
        </w:rPr>
        <w:t xml:space="preserve"> </w:t>
      </w:r>
      <w:r w:rsidR="00EE4E1D">
        <w:rPr>
          <w:lang w:val="en-GB"/>
        </w:rPr>
        <w:t>th</w:t>
      </w:r>
      <w:r w:rsidR="00761FA7">
        <w:rPr>
          <w:lang w:val="en-GB"/>
        </w:rPr>
        <w:t xml:space="preserve">rough the model </w:t>
      </w:r>
      <w:r w:rsidR="005636D5">
        <w:rPr>
          <w:lang w:val="en-GB"/>
        </w:rPr>
        <w:t>process</w:t>
      </w:r>
      <w:r w:rsidR="00F166A2">
        <w:rPr>
          <w:lang w:val="en-GB"/>
        </w:rPr>
        <w:t>.</w:t>
      </w:r>
      <w:r w:rsidR="00E236A9">
        <w:rPr>
          <w:lang w:val="en-GB"/>
        </w:rPr>
        <w:t xml:space="preserve"> </w:t>
      </w:r>
      <w:proofErr w:type="gramStart"/>
      <w:r w:rsidR="00E236A9">
        <w:rPr>
          <w:lang w:val="en-GB"/>
        </w:rPr>
        <w:t>T</w:t>
      </w:r>
      <w:r w:rsidR="00861684">
        <w:rPr>
          <w:lang w:val="en-GB"/>
        </w:rPr>
        <w:t>hus</w:t>
      </w:r>
      <w:proofErr w:type="gramEnd"/>
      <w:r w:rsidR="00861684">
        <w:rPr>
          <w:lang w:val="en-GB"/>
        </w:rPr>
        <w:t xml:space="preserve"> t</w:t>
      </w:r>
      <w:r w:rsidR="00E236A9">
        <w:rPr>
          <w:lang w:val="en-GB"/>
        </w:rPr>
        <w:t xml:space="preserve">he first solution </w:t>
      </w:r>
      <w:r w:rsidR="00CD1AFA">
        <w:rPr>
          <w:lang w:val="en-GB"/>
        </w:rPr>
        <w:t>proposed b</w:t>
      </w:r>
      <w:r w:rsidR="00876016">
        <w:rPr>
          <w:lang w:val="en-GB"/>
        </w:rPr>
        <w:t>y</w:t>
      </w:r>
      <w:r w:rsidR="00CD1AFA">
        <w:rPr>
          <w:lang w:val="en-GB"/>
        </w:rPr>
        <w:t xml:space="preserve"> </w:t>
      </w:r>
      <w:proofErr w:type="spellStart"/>
      <w:r w:rsidR="00CD1AFA">
        <w:rPr>
          <w:lang w:val="en-GB"/>
        </w:rPr>
        <w:t>MultiModel</w:t>
      </w:r>
      <w:proofErr w:type="spellEnd"/>
      <w:r w:rsidR="00CD1AFA">
        <w:rPr>
          <w:lang w:val="en-GB"/>
        </w:rPr>
        <w:t xml:space="preserve"> </w:t>
      </w:r>
      <w:r w:rsidR="00E236A9">
        <w:rPr>
          <w:lang w:val="en-GB"/>
        </w:rPr>
        <w:t>is to introduce ESDL to streamline the communication</w:t>
      </w:r>
      <w:r w:rsidR="00CD1AFA">
        <w:rPr>
          <w:lang w:val="en-GB"/>
        </w:rPr>
        <w:t xml:space="preserve"> and the orchestrator to replace the back and forth communication </w:t>
      </w:r>
      <w:r w:rsidR="00876016">
        <w:rPr>
          <w:lang w:val="en-GB"/>
        </w:rPr>
        <w:t>process</w:t>
      </w:r>
      <w:r w:rsidR="00D821D1">
        <w:rPr>
          <w:lang w:val="en-GB"/>
        </w:rPr>
        <w:t>.</w:t>
      </w:r>
      <w:r w:rsidR="006134C7" w:rsidRPr="006134C7">
        <w:rPr>
          <w:lang w:val="en-GB"/>
        </w:rPr>
        <w:t xml:space="preserve"> </w:t>
      </w:r>
    </w:p>
    <w:p w14:paraId="16C78C18" w14:textId="0CD951B1" w:rsidR="00E56B71" w:rsidRPr="00C74DD5" w:rsidRDefault="00406EE6" w:rsidP="00C74DD5">
      <w:pPr>
        <w:pStyle w:val="ListParagraph"/>
        <w:numPr>
          <w:ilvl w:val="0"/>
          <w:numId w:val="29"/>
        </w:numPr>
        <w:spacing w:line="257" w:lineRule="auto"/>
        <w:rPr>
          <w:b/>
          <w:bCs/>
          <w:lang w:val="en-GB"/>
        </w:rPr>
      </w:pPr>
      <w:r w:rsidRPr="00C74DD5">
        <w:rPr>
          <w:b/>
          <w:bCs/>
          <w:lang w:val="en-GB"/>
        </w:rPr>
        <w:t>C</w:t>
      </w:r>
      <w:r w:rsidR="00DF4E27" w:rsidRPr="00C74DD5">
        <w:rPr>
          <w:b/>
          <w:bCs/>
          <w:lang w:val="en-GB"/>
        </w:rPr>
        <w:t>hallenge</w:t>
      </w:r>
      <w:r w:rsidR="00D821D1" w:rsidRPr="00C74DD5">
        <w:rPr>
          <w:b/>
          <w:bCs/>
          <w:lang w:val="en-GB"/>
        </w:rPr>
        <w:t xml:space="preserve"> two</w:t>
      </w:r>
      <w:r w:rsidR="00BB643A" w:rsidRPr="00C74DD5">
        <w:rPr>
          <w:b/>
          <w:bCs/>
          <w:lang w:val="en-GB"/>
        </w:rPr>
        <w:t xml:space="preserve">: </w:t>
      </w:r>
      <w:r w:rsidR="008E45CF" w:rsidRPr="00C74DD5">
        <w:rPr>
          <w:b/>
          <w:bCs/>
          <w:lang w:val="en-GB"/>
        </w:rPr>
        <w:t xml:space="preserve">model </w:t>
      </w:r>
      <w:r w:rsidR="00BB643A" w:rsidRPr="00C74DD5">
        <w:rPr>
          <w:b/>
          <w:bCs/>
          <w:lang w:val="en-GB"/>
        </w:rPr>
        <w:t>resolution</w:t>
      </w:r>
      <w:r w:rsidR="008E45CF" w:rsidRPr="00C74DD5">
        <w:rPr>
          <w:b/>
          <w:bCs/>
          <w:lang w:val="en-GB"/>
        </w:rPr>
        <w:t xml:space="preserve"> related issues</w:t>
      </w:r>
    </w:p>
    <w:p w14:paraId="79A57E2A" w14:textId="33E8330C" w:rsidR="00DF4E27" w:rsidRDefault="00672121" w:rsidP="00DF4E27">
      <w:pPr>
        <w:spacing w:line="257" w:lineRule="auto"/>
        <w:rPr>
          <w:lang w:val="en-GB"/>
        </w:rPr>
      </w:pPr>
      <w:r>
        <w:rPr>
          <w:lang w:val="en-GB"/>
        </w:rPr>
        <w:t>T</w:t>
      </w:r>
      <w:r w:rsidR="00C750DD">
        <w:rPr>
          <w:lang w:val="en-GB"/>
        </w:rPr>
        <w:t xml:space="preserve">he second </w:t>
      </w:r>
      <w:r w:rsidR="00B25418">
        <w:rPr>
          <w:lang w:val="en-GB"/>
        </w:rPr>
        <w:t>challenge</w:t>
      </w:r>
      <w:r w:rsidR="00B17B63">
        <w:rPr>
          <w:lang w:val="en-GB"/>
        </w:rPr>
        <w:t xml:space="preserve"> </w:t>
      </w:r>
      <w:r>
        <w:rPr>
          <w:lang w:val="en-GB"/>
        </w:rPr>
        <w:t xml:space="preserve">is that models with different scopes (library, </w:t>
      </w:r>
      <w:r w:rsidR="000B3752">
        <w:rPr>
          <w:lang w:val="en-GB"/>
        </w:rPr>
        <w:t xml:space="preserve">global </w:t>
      </w:r>
      <w:r>
        <w:rPr>
          <w:lang w:val="en-GB"/>
        </w:rPr>
        <w:t xml:space="preserve">optimization, </w:t>
      </w:r>
      <w:r w:rsidR="000B3752">
        <w:rPr>
          <w:lang w:val="en-GB"/>
        </w:rPr>
        <w:t>detailed simulation, …</w:t>
      </w:r>
      <w:r>
        <w:rPr>
          <w:lang w:val="en-GB"/>
        </w:rPr>
        <w:t xml:space="preserve">) </w:t>
      </w:r>
      <w:r w:rsidR="006F4BD8">
        <w:rPr>
          <w:lang w:val="en-GB"/>
        </w:rPr>
        <w:t xml:space="preserve">may also </w:t>
      </w:r>
      <w:r w:rsidR="00A1699F">
        <w:rPr>
          <w:lang w:val="en-GB"/>
        </w:rPr>
        <w:t xml:space="preserve">need to work together </w:t>
      </w:r>
      <w:r w:rsidR="006F4BD8">
        <w:rPr>
          <w:lang w:val="en-GB"/>
        </w:rPr>
        <w:t xml:space="preserve">on different </w:t>
      </w:r>
      <w:r w:rsidR="00B17B63">
        <w:rPr>
          <w:lang w:val="en-GB"/>
        </w:rPr>
        <w:t>granularity/detail levels</w:t>
      </w:r>
      <w:r w:rsidR="006F4BD8">
        <w:rPr>
          <w:lang w:val="en-GB"/>
        </w:rPr>
        <w:t>.</w:t>
      </w:r>
      <w:r w:rsidR="00FA69AB">
        <w:rPr>
          <w:lang w:val="en-GB"/>
        </w:rPr>
        <w:t xml:space="preserve"> The overall system configuration and optimization</w:t>
      </w:r>
      <w:r w:rsidR="0040263A">
        <w:rPr>
          <w:lang w:val="en-GB"/>
        </w:rPr>
        <w:t xml:space="preserve"> models require assets and interactions to be </w:t>
      </w:r>
      <w:r w:rsidR="00FB4A0B">
        <w:rPr>
          <w:lang w:val="en-GB"/>
        </w:rPr>
        <w:t xml:space="preserve">generalized </w:t>
      </w:r>
      <w:r w:rsidR="00A37475">
        <w:rPr>
          <w:lang w:val="en-GB"/>
        </w:rPr>
        <w:t xml:space="preserve">on three </w:t>
      </w:r>
      <w:r w:rsidR="0040263A">
        <w:rPr>
          <w:lang w:val="en-GB"/>
        </w:rPr>
        <w:t xml:space="preserve">main </w:t>
      </w:r>
      <w:r w:rsidR="00A37475">
        <w:rPr>
          <w:lang w:val="en-GB"/>
        </w:rPr>
        <w:t xml:space="preserve">levels: 1) </w:t>
      </w:r>
      <w:proofErr w:type="gramStart"/>
      <w:r w:rsidR="00A37475">
        <w:rPr>
          <w:lang w:val="en-GB"/>
        </w:rPr>
        <w:t>space ,</w:t>
      </w:r>
      <w:proofErr w:type="gramEnd"/>
      <w:r w:rsidR="00A37475">
        <w:rPr>
          <w:lang w:val="en-GB"/>
        </w:rPr>
        <w:t xml:space="preserve"> 2) time and 3) </w:t>
      </w:r>
      <w:r w:rsidR="00722C07">
        <w:rPr>
          <w:lang w:val="en-GB"/>
        </w:rPr>
        <w:t>category</w:t>
      </w:r>
      <w:r w:rsidR="002C0C73">
        <w:rPr>
          <w:lang w:val="en-GB"/>
        </w:rPr>
        <w:t xml:space="preserve"> (</w:t>
      </w:r>
      <w:r w:rsidR="00EE2857">
        <w:rPr>
          <w:lang w:val="en-GB"/>
        </w:rPr>
        <w:t>s</w:t>
      </w:r>
      <w:r w:rsidR="00722C07">
        <w:rPr>
          <w:lang w:val="en-GB"/>
        </w:rPr>
        <w:t>ee illustration</w:t>
      </w:r>
      <w:r w:rsidR="00EE2857">
        <w:rPr>
          <w:lang w:val="en-GB"/>
        </w:rPr>
        <w:t xml:space="preserve"> below</w:t>
      </w:r>
      <w:r w:rsidR="002C0C73">
        <w:rPr>
          <w:lang w:val="en-GB"/>
        </w:rPr>
        <w:t>)</w:t>
      </w:r>
      <w:r w:rsidR="0023757B">
        <w:rPr>
          <w:lang w:val="en-GB"/>
        </w:rPr>
        <w:t>.</w:t>
      </w:r>
    </w:p>
    <w:p w14:paraId="5CE60253" w14:textId="773B74EA" w:rsidR="00DF4E27" w:rsidRDefault="00AB7EFD" w:rsidP="00DF4E27">
      <w:pPr>
        <w:spacing w:line="257" w:lineRule="auto"/>
        <w:rPr>
          <w:lang w:val="en-GB"/>
        </w:rPr>
      </w:pPr>
      <w:r w:rsidRPr="00AB7EFD">
        <w:rPr>
          <w:noProof/>
        </w:rPr>
        <w:lastRenderedPageBreak/>
        <w:drawing>
          <wp:inline distT="0" distB="0" distL="0" distR="0" wp14:anchorId="0101E999" wp14:editId="174CB2CB">
            <wp:extent cx="5943600" cy="1402715"/>
            <wp:effectExtent l="0" t="0" r="0" b="0"/>
            <wp:docPr id="243241641" name="Picture 24324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02715"/>
                    </a:xfrm>
                    <a:prstGeom prst="rect">
                      <a:avLst/>
                    </a:prstGeom>
                    <a:noFill/>
                    <a:ln>
                      <a:noFill/>
                    </a:ln>
                  </pic:spPr>
                </pic:pic>
              </a:graphicData>
            </a:graphic>
          </wp:inline>
        </w:drawing>
      </w:r>
    </w:p>
    <w:p w14:paraId="158B1AF8" w14:textId="54A09620" w:rsidR="0023757B" w:rsidRPr="0023757B" w:rsidRDefault="00DF4E27" w:rsidP="551086FF">
      <w:pPr>
        <w:spacing w:line="257" w:lineRule="auto"/>
        <w:rPr>
          <w:lang w:val="en-GB"/>
        </w:rPr>
      </w:pPr>
      <w:r w:rsidRPr="00707B1F">
        <w:rPr>
          <w:i/>
          <w:iCs/>
          <w:lang w:val="en-GB"/>
        </w:rPr>
        <w:t xml:space="preserve">Main model detail level / granularity levels a) space &amp; </w:t>
      </w:r>
      <w:r w:rsidR="00EE2857" w:rsidRPr="00707B1F">
        <w:rPr>
          <w:i/>
          <w:iCs/>
          <w:lang w:val="en-GB"/>
        </w:rPr>
        <w:t>topology, b</w:t>
      </w:r>
      <w:r w:rsidRPr="00707B1F">
        <w:rPr>
          <w:i/>
          <w:iCs/>
          <w:lang w:val="en-GB"/>
        </w:rPr>
        <w:t>) time &amp; uncertainty and c) categori</w:t>
      </w:r>
      <w:r w:rsidR="00100AEF">
        <w:rPr>
          <w:i/>
          <w:iCs/>
          <w:lang w:val="en-GB"/>
        </w:rPr>
        <w:t>zation</w:t>
      </w:r>
      <w:r w:rsidRPr="00707B1F">
        <w:rPr>
          <w:i/>
          <w:iCs/>
          <w:lang w:val="en-GB"/>
        </w:rPr>
        <w:t>.</w:t>
      </w:r>
      <w:r w:rsidR="00FD2D9B">
        <w:rPr>
          <w:i/>
          <w:iCs/>
          <w:lang w:val="en-GB"/>
        </w:rPr>
        <w:t xml:space="preserve"> </w:t>
      </w:r>
      <w:r w:rsidRPr="00707B1F">
        <w:rPr>
          <w:i/>
          <w:iCs/>
          <w:lang w:val="en-GB"/>
        </w:rPr>
        <w:t>Real world interactions and limitations</w:t>
      </w:r>
      <w:r w:rsidR="00FD2D9B">
        <w:rPr>
          <w:i/>
          <w:iCs/>
          <w:lang w:val="en-GB"/>
        </w:rPr>
        <w:t xml:space="preserve"> (marked in red)</w:t>
      </w:r>
      <w:r w:rsidRPr="00707B1F">
        <w:rPr>
          <w:i/>
          <w:iCs/>
          <w:lang w:val="en-GB"/>
        </w:rPr>
        <w:t xml:space="preserve"> usually occur on lower detail level that the main model </w:t>
      </w:r>
      <w:proofErr w:type="gramStart"/>
      <w:r w:rsidRPr="00707B1F">
        <w:rPr>
          <w:i/>
          <w:iCs/>
          <w:lang w:val="en-GB"/>
        </w:rPr>
        <w:t>is able to</w:t>
      </w:r>
      <w:proofErr w:type="gramEnd"/>
      <w:r w:rsidRPr="00707B1F">
        <w:rPr>
          <w:i/>
          <w:iCs/>
          <w:lang w:val="en-GB"/>
        </w:rPr>
        <w:t xml:space="preserve"> handle and thus need to be aggregated. The model will need to expand -contract across</w:t>
      </w:r>
      <w:r w:rsidR="00FD2D9B">
        <w:rPr>
          <w:i/>
          <w:iCs/>
          <w:lang w:val="en-GB"/>
        </w:rPr>
        <w:t xml:space="preserve"> the detail levels to capture these </w:t>
      </w:r>
      <w:proofErr w:type="gramStart"/>
      <w:r w:rsidR="00FD2D9B">
        <w:rPr>
          <w:i/>
          <w:iCs/>
          <w:lang w:val="en-GB"/>
        </w:rPr>
        <w:t>interactions</w:t>
      </w:r>
      <w:proofErr w:type="gramEnd"/>
    </w:p>
    <w:p w14:paraId="3F3CEEDE" w14:textId="305F85A3" w:rsidR="002F4086" w:rsidRDefault="002C0C73" w:rsidP="551086FF">
      <w:pPr>
        <w:spacing w:line="257" w:lineRule="auto"/>
        <w:rPr>
          <w:lang w:val="en-GB"/>
        </w:rPr>
      </w:pPr>
      <w:r>
        <w:rPr>
          <w:lang w:val="en-GB"/>
        </w:rPr>
        <w:t>Working with</w:t>
      </w:r>
      <w:r w:rsidR="002F4086">
        <w:rPr>
          <w:lang w:val="en-GB"/>
        </w:rPr>
        <w:t xml:space="preserve"> </w:t>
      </w:r>
      <w:r w:rsidR="0023757B">
        <w:rPr>
          <w:lang w:val="en-GB"/>
        </w:rPr>
        <w:t xml:space="preserve">models based on </w:t>
      </w:r>
      <w:r w:rsidR="002F4086">
        <w:rPr>
          <w:lang w:val="en-GB"/>
        </w:rPr>
        <w:t>aggregat</w:t>
      </w:r>
      <w:r w:rsidR="006F0F38">
        <w:rPr>
          <w:lang w:val="en-GB"/>
        </w:rPr>
        <w:t xml:space="preserve">ed </w:t>
      </w:r>
      <w:r>
        <w:rPr>
          <w:lang w:val="en-GB"/>
        </w:rPr>
        <w:t>parameters and variables</w:t>
      </w:r>
      <w:r w:rsidR="006F0F38">
        <w:rPr>
          <w:lang w:val="en-GB"/>
        </w:rPr>
        <w:t xml:space="preserve"> </w:t>
      </w:r>
      <w:r>
        <w:rPr>
          <w:lang w:val="en-GB"/>
        </w:rPr>
        <w:t xml:space="preserve">will </w:t>
      </w:r>
      <w:r w:rsidR="002F4086">
        <w:rPr>
          <w:lang w:val="en-GB"/>
        </w:rPr>
        <w:t>introduces</w:t>
      </w:r>
      <w:r w:rsidR="00F413DF">
        <w:rPr>
          <w:lang w:val="en-GB"/>
        </w:rPr>
        <w:t xml:space="preserve"> </w:t>
      </w:r>
      <w:r w:rsidR="000F0319">
        <w:rPr>
          <w:lang w:val="en-GB"/>
        </w:rPr>
        <w:t>possible issues</w:t>
      </w:r>
      <w:r w:rsidR="00252180">
        <w:rPr>
          <w:lang w:val="en-GB"/>
        </w:rPr>
        <w:t xml:space="preserve"> that </w:t>
      </w:r>
      <w:r w:rsidR="00C37AD4">
        <w:rPr>
          <w:lang w:val="en-GB"/>
        </w:rPr>
        <w:t>are easily overlooked</w:t>
      </w:r>
      <w:r w:rsidR="00F413DF">
        <w:rPr>
          <w:lang w:val="en-GB"/>
        </w:rPr>
        <w:t xml:space="preserve">. </w:t>
      </w:r>
      <w:r w:rsidR="00C37AD4">
        <w:rPr>
          <w:lang w:val="en-GB"/>
        </w:rPr>
        <w:t>As a simple</w:t>
      </w:r>
      <w:r w:rsidR="00B760F2">
        <w:rPr>
          <w:lang w:val="en-GB"/>
        </w:rPr>
        <w:t xml:space="preserve"> example</w:t>
      </w:r>
      <w:proofErr w:type="gramStart"/>
      <w:r w:rsidR="00B831AA">
        <w:rPr>
          <w:lang w:val="en-GB"/>
        </w:rPr>
        <w:t xml:space="preserve">: </w:t>
      </w:r>
      <w:r w:rsidR="00B93D85">
        <w:rPr>
          <w:lang w:val="en-GB"/>
        </w:rPr>
        <w:t xml:space="preserve"> </w:t>
      </w:r>
      <w:r w:rsidR="00CB464B">
        <w:rPr>
          <w:lang w:val="en-GB"/>
        </w:rPr>
        <w:t>“</w:t>
      </w:r>
      <w:proofErr w:type="spellStart"/>
      <w:proofErr w:type="gramEnd"/>
      <w:r w:rsidR="004B5738">
        <w:rPr>
          <w:lang w:val="en-GB"/>
        </w:rPr>
        <w:t>avg</w:t>
      </w:r>
      <w:proofErr w:type="spellEnd"/>
      <w:r w:rsidR="004B5738">
        <w:rPr>
          <w:lang w:val="en-GB"/>
        </w:rPr>
        <w:t>(</w:t>
      </w:r>
      <w:r w:rsidR="00CB464B">
        <w:rPr>
          <w:lang w:val="en-GB"/>
        </w:rPr>
        <w:t>A</w:t>
      </w:r>
      <w:r w:rsidR="004B5738">
        <w:rPr>
          <w:lang w:val="en-GB"/>
        </w:rPr>
        <w:t>*</w:t>
      </w:r>
      <w:r w:rsidR="00CB464B">
        <w:rPr>
          <w:lang w:val="en-GB"/>
        </w:rPr>
        <w:t>B</w:t>
      </w:r>
      <w:r w:rsidR="004B5738">
        <w:rPr>
          <w:lang w:val="en-GB"/>
        </w:rPr>
        <w:t>)</w:t>
      </w:r>
      <w:r w:rsidR="00C462D7">
        <w:rPr>
          <w:lang w:val="en-GB"/>
        </w:rPr>
        <w:t xml:space="preserve"> </w:t>
      </w:r>
      <w:r w:rsidR="00E25F22">
        <w:rPr>
          <w:rFonts w:ascii="Arial" w:hAnsi="Arial" w:cs="Arial"/>
          <w:b/>
          <w:bCs/>
          <w:color w:val="202124"/>
          <w:sz w:val="21"/>
          <w:szCs w:val="21"/>
          <w:shd w:val="clear" w:color="auto" w:fill="FFFFFF"/>
        </w:rPr>
        <w:t>≠</w:t>
      </w:r>
      <w:r w:rsidR="004B5738">
        <w:rPr>
          <w:lang w:val="en-GB"/>
        </w:rPr>
        <w:t xml:space="preserve"> </w:t>
      </w:r>
      <w:proofErr w:type="spellStart"/>
      <w:r w:rsidR="004B5738">
        <w:rPr>
          <w:lang w:val="en-GB"/>
        </w:rPr>
        <w:t>avg</w:t>
      </w:r>
      <w:proofErr w:type="spellEnd"/>
      <w:r w:rsidR="004B5738">
        <w:rPr>
          <w:lang w:val="en-GB"/>
        </w:rPr>
        <w:t>(</w:t>
      </w:r>
      <w:r w:rsidR="00CB464B">
        <w:rPr>
          <w:lang w:val="en-GB"/>
        </w:rPr>
        <w:t>A</w:t>
      </w:r>
      <w:r w:rsidR="004B5738">
        <w:rPr>
          <w:lang w:val="en-GB"/>
        </w:rPr>
        <w:t>)*</w:t>
      </w:r>
      <w:proofErr w:type="spellStart"/>
      <w:r w:rsidR="004B5738">
        <w:rPr>
          <w:lang w:val="en-GB"/>
        </w:rPr>
        <w:t>avg</w:t>
      </w:r>
      <w:proofErr w:type="spellEnd"/>
      <w:r w:rsidR="004B5738">
        <w:rPr>
          <w:lang w:val="en-GB"/>
        </w:rPr>
        <w:t>(B)</w:t>
      </w:r>
      <w:r w:rsidR="00CB464B">
        <w:rPr>
          <w:lang w:val="en-GB"/>
        </w:rPr>
        <w:t>”</w:t>
      </w:r>
      <w:r w:rsidR="00040E34">
        <w:rPr>
          <w:lang w:val="en-GB"/>
        </w:rPr>
        <w:t xml:space="preserve"> </w:t>
      </w:r>
      <w:r w:rsidR="00D7081C">
        <w:rPr>
          <w:lang w:val="en-GB"/>
        </w:rPr>
        <w:t xml:space="preserve">when A and B are </w:t>
      </w:r>
      <w:r w:rsidR="004D1C8F">
        <w:rPr>
          <w:lang w:val="en-GB"/>
        </w:rPr>
        <w:t>aggregate</w:t>
      </w:r>
      <w:r w:rsidR="00C37F2B">
        <w:rPr>
          <w:lang w:val="en-GB"/>
        </w:rPr>
        <w:t xml:space="preserve"> </w:t>
      </w:r>
      <w:r w:rsidR="00B831AA">
        <w:rPr>
          <w:lang w:val="en-GB"/>
        </w:rPr>
        <w:t xml:space="preserve">(averaged) </w:t>
      </w:r>
      <w:r w:rsidR="00C37F2B">
        <w:rPr>
          <w:lang w:val="en-GB"/>
        </w:rPr>
        <w:t>values</w:t>
      </w:r>
      <w:r w:rsidR="0071047B">
        <w:rPr>
          <w:lang w:val="en-GB"/>
        </w:rPr>
        <w:t>.</w:t>
      </w:r>
      <w:r w:rsidR="00E0334B">
        <w:rPr>
          <w:lang w:val="en-GB"/>
        </w:rPr>
        <w:t xml:space="preserve"> </w:t>
      </w:r>
      <w:r w:rsidR="00B831AA">
        <w:rPr>
          <w:lang w:val="en-GB"/>
        </w:rPr>
        <w:t>Why this may be so</w:t>
      </w:r>
      <w:r w:rsidR="00B93D85">
        <w:rPr>
          <w:lang w:val="en-GB"/>
        </w:rPr>
        <w:t xml:space="preserve"> is illustrated </w:t>
      </w:r>
      <w:r w:rsidR="00A20FF0">
        <w:rPr>
          <w:lang w:val="en-GB"/>
        </w:rPr>
        <w:t>in the example below.</w:t>
      </w:r>
      <w:r w:rsidR="002502E8">
        <w:rPr>
          <w:lang w:val="en-GB"/>
        </w:rPr>
        <w:t xml:space="preserve"> </w:t>
      </w:r>
      <w:r w:rsidR="0022133D">
        <w:rPr>
          <w:lang w:val="en-GB"/>
        </w:rPr>
        <w:t xml:space="preserve">  </w:t>
      </w:r>
    </w:p>
    <w:p w14:paraId="7A77C319" w14:textId="5D1AAF6B" w:rsidR="00722C07" w:rsidRDefault="00804DCE" w:rsidP="551086FF">
      <w:pPr>
        <w:spacing w:line="257" w:lineRule="auto"/>
        <w:rPr>
          <w:b/>
          <w:bCs/>
          <w:lang w:val="en-GB"/>
        </w:rPr>
      </w:pPr>
      <w:r w:rsidRPr="00804DCE">
        <w:rPr>
          <w:noProof/>
        </w:rPr>
        <w:drawing>
          <wp:inline distT="0" distB="0" distL="0" distR="0" wp14:anchorId="707EF5A0" wp14:editId="682B3845">
            <wp:extent cx="5137785" cy="2616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37785" cy="2616200"/>
                    </a:xfrm>
                    <a:prstGeom prst="rect">
                      <a:avLst/>
                    </a:prstGeom>
                    <a:noFill/>
                    <a:ln>
                      <a:noFill/>
                    </a:ln>
                  </pic:spPr>
                </pic:pic>
              </a:graphicData>
            </a:graphic>
          </wp:inline>
        </w:drawing>
      </w:r>
    </w:p>
    <w:p w14:paraId="1A9C6398" w14:textId="68FA756E" w:rsidR="00A9764F" w:rsidRPr="00CB5E6B" w:rsidRDefault="00342FAE" w:rsidP="551086FF">
      <w:pPr>
        <w:spacing w:line="257" w:lineRule="auto"/>
        <w:rPr>
          <w:i/>
          <w:iCs/>
          <w:lang w:val="en-GB"/>
        </w:rPr>
      </w:pPr>
      <w:r>
        <w:rPr>
          <w:i/>
          <w:iCs/>
          <w:lang w:val="en-GB"/>
        </w:rPr>
        <w:t>Simpl</w:t>
      </w:r>
      <w:r w:rsidR="00F10675">
        <w:rPr>
          <w:i/>
          <w:iCs/>
          <w:lang w:val="en-GB"/>
        </w:rPr>
        <w:t>e</w:t>
      </w:r>
      <w:r>
        <w:rPr>
          <w:i/>
          <w:iCs/>
          <w:lang w:val="en-GB"/>
        </w:rPr>
        <w:t xml:space="preserve"> e</w:t>
      </w:r>
      <w:r w:rsidR="00DD3356" w:rsidRPr="00CB5E6B">
        <w:rPr>
          <w:i/>
          <w:iCs/>
          <w:lang w:val="en-GB"/>
        </w:rPr>
        <w:t xml:space="preserve">xample </w:t>
      </w:r>
      <w:r w:rsidR="0031540B">
        <w:rPr>
          <w:i/>
          <w:iCs/>
          <w:lang w:val="en-GB"/>
        </w:rPr>
        <w:t>of</w:t>
      </w:r>
      <w:r w:rsidR="00782957">
        <w:rPr>
          <w:i/>
          <w:iCs/>
          <w:lang w:val="en-GB"/>
        </w:rPr>
        <w:t xml:space="preserve"> </w:t>
      </w:r>
      <w:r w:rsidR="00680AF6">
        <w:rPr>
          <w:i/>
          <w:iCs/>
          <w:lang w:val="en-GB"/>
        </w:rPr>
        <w:t>“</w:t>
      </w:r>
      <w:proofErr w:type="spellStart"/>
      <w:r w:rsidR="00E25F22">
        <w:rPr>
          <w:i/>
          <w:iCs/>
          <w:lang w:val="en-GB"/>
        </w:rPr>
        <w:t>avg</w:t>
      </w:r>
      <w:proofErr w:type="spellEnd"/>
      <w:r w:rsidR="00E25F22">
        <w:rPr>
          <w:i/>
          <w:iCs/>
          <w:lang w:val="en-GB"/>
        </w:rPr>
        <w:t>(</w:t>
      </w:r>
      <w:r w:rsidR="00782957">
        <w:rPr>
          <w:i/>
          <w:iCs/>
          <w:lang w:val="en-GB"/>
        </w:rPr>
        <w:t>A*B</w:t>
      </w:r>
      <w:r w:rsidR="00E25F22">
        <w:rPr>
          <w:i/>
          <w:iCs/>
          <w:lang w:val="en-GB"/>
        </w:rPr>
        <w:t>)</w:t>
      </w:r>
      <w:r w:rsidR="00782957">
        <w:rPr>
          <w:i/>
          <w:iCs/>
          <w:lang w:val="en-GB"/>
        </w:rPr>
        <w:t xml:space="preserve"> </w:t>
      </w:r>
      <w:r w:rsidR="00E25F22">
        <w:rPr>
          <w:rFonts w:ascii="Arial" w:hAnsi="Arial" w:cs="Arial"/>
          <w:b/>
          <w:bCs/>
          <w:color w:val="202124"/>
          <w:sz w:val="21"/>
          <w:szCs w:val="21"/>
          <w:shd w:val="clear" w:color="auto" w:fill="FFFFFF"/>
        </w:rPr>
        <w:t>≠</w:t>
      </w:r>
      <w:r w:rsidR="00513032">
        <w:rPr>
          <w:i/>
          <w:iCs/>
          <w:lang w:val="en-GB"/>
        </w:rPr>
        <w:t xml:space="preserve"> </w:t>
      </w:r>
      <w:proofErr w:type="spellStart"/>
      <w:proofErr w:type="gramStart"/>
      <w:r w:rsidR="00E25F22">
        <w:rPr>
          <w:i/>
          <w:iCs/>
          <w:lang w:val="en-GB"/>
        </w:rPr>
        <w:t>avg</w:t>
      </w:r>
      <w:proofErr w:type="spellEnd"/>
      <w:r w:rsidR="00E25F22">
        <w:rPr>
          <w:i/>
          <w:iCs/>
          <w:lang w:val="en-GB"/>
        </w:rPr>
        <w:t>(</w:t>
      </w:r>
      <w:r w:rsidR="00513032">
        <w:rPr>
          <w:i/>
          <w:iCs/>
          <w:lang w:val="en-GB"/>
        </w:rPr>
        <w:t xml:space="preserve"> A</w:t>
      </w:r>
      <w:proofErr w:type="gramEnd"/>
      <w:r w:rsidR="00E25F22">
        <w:rPr>
          <w:i/>
          <w:iCs/>
          <w:lang w:val="en-GB"/>
        </w:rPr>
        <w:t>)</w:t>
      </w:r>
      <w:r w:rsidR="00680AF6">
        <w:rPr>
          <w:i/>
          <w:iCs/>
          <w:lang w:val="en-GB"/>
        </w:rPr>
        <w:t>*</w:t>
      </w:r>
      <w:proofErr w:type="spellStart"/>
      <w:r w:rsidR="00E25F22">
        <w:rPr>
          <w:i/>
          <w:iCs/>
          <w:lang w:val="en-GB"/>
        </w:rPr>
        <w:t>avg</w:t>
      </w:r>
      <w:proofErr w:type="spellEnd"/>
      <w:r w:rsidR="00E25F22">
        <w:rPr>
          <w:i/>
          <w:iCs/>
          <w:lang w:val="en-GB"/>
        </w:rPr>
        <w:t>(</w:t>
      </w:r>
      <w:r w:rsidR="00513032">
        <w:rPr>
          <w:i/>
          <w:iCs/>
          <w:lang w:val="en-GB"/>
        </w:rPr>
        <w:t>B</w:t>
      </w:r>
      <w:r w:rsidR="00E25F22">
        <w:rPr>
          <w:i/>
          <w:iCs/>
          <w:lang w:val="en-GB"/>
        </w:rPr>
        <w:t>)</w:t>
      </w:r>
      <w:r w:rsidR="00680AF6">
        <w:rPr>
          <w:i/>
          <w:iCs/>
          <w:lang w:val="en-GB"/>
        </w:rPr>
        <w:t>”</w:t>
      </w:r>
      <w:r w:rsidR="00AE0503">
        <w:rPr>
          <w:i/>
          <w:iCs/>
          <w:lang w:val="en-GB"/>
        </w:rPr>
        <w:t xml:space="preserve"> in the context of an energy model</w:t>
      </w:r>
      <w:r w:rsidR="00513032">
        <w:rPr>
          <w:i/>
          <w:iCs/>
          <w:lang w:val="en-GB"/>
        </w:rPr>
        <w:t xml:space="preserve">. consider </w:t>
      </w:r>
      <w:r w:rsidR="00DD3356" w:rsidRPr="00CB5E6B">
        <w:rPr>
          <w:i/>
          <w:iCs/>
          <w:lang w:val="en-GB"/>
        </w:rPr>
        <w:t xml:space="preserve">an industrial site and a residential site both have a load </w:t>
      </w:r>
      <w:r w:rsidR="00E16CA6">
        <w:rPr>
          <w:i/>
          <w:iCs/>
          <w:lang w:val="en-GB"/>
        </w:rPr>
        <w:t>(</w:t>
      </w:r>
      <w:r w:rsidR="00EF4359">
        <w:rPr>
          <w:i/>
          <w:iCs/>
          <w:lang w:val="en-GB"/>
        </w:rPr>
        <w:t>A</w:t>
      </w:r>
      <w:r w:rsidR="00E16CA6">
        <w:rPr>
          <w:i/>
          <w:iCs/>
          <w:lang w:val="en-GB"/>
        </w:rPr>
        <w:t>)</w:t>
      </w:r>
      <w:r w:rsidR="00EF4359">
        <w:rPr>
          <w:i/>
          <w:iCs/>
          <w:lang w:val="en-GB"/>
        </w:rPr>
        <w:t xml:space="preserve"> </w:t>
      </w:r>
      <w:r w:rsidR="00DD3356" w:rsidRPr="00CB5E6B">
        <w:rPr>
          <w:i/>
          <w:iCs/>
          <w:lang w:val="en-GB"/>
        </w:rPr>
        <w:t>of 100 kW</w:t>
      </w:r>
      <w:r w:rsidR="004874B4">
        <w:rPr>
          <w:i/>
          <w:iCs/>
          <w:lang w:val="en-GB"/>
        </w:rPr>
        <w:t>h/h</w:t>
      </w:r>
      <w:r w:rsidR="008F281D">
        <w:rPr>
          <w:i/>
          <w:iCs/>
          <w:lang w:val="en-GB"/>
        </w:rPr>
        <w:t xml:space="preserve"> </w:t>
      </w:r>
      <w:r w:rsidR="00DD3356" w:rsidRPr="00CB5E6B">
        <w:rPr>
          <w:i/>
          <w:iCs/>
          <w:lang w:val="en-GB"/>
        </w:rPr>
        <w:t>daily average</w:t>
      </w:r>
      <w:r w:rsidR="00B908E7">
        <w:rPr>
          <w:i/>
          <w:iCs/>
          <w:lang w:val="en-GB"/>
        </w:rPr>
        <w:t>d and the</w:t>
      </w:r>
      <w:r w:rsidR="00DD3356" w:rsidRPr="00CB5E6B">
        <w:rPr>
          <w:i/>
          <w:iCs/>
          <w:lang w:val="en-GB"/>
        </w:rPr>
        <w:t xml:space="preserve"> energy price</w:t>
      </w:r>
      <w:r w:rsidR="00EF4359">
        <w:rPr>
          <w:i/>
          <w:iCs/>
          <w:lang w:val="en-GB"/>
        </w:rPr>
        <w:t xml:space="preserve"> </w:t>
      </w:r>
      <w:r w:rsidR="00E16CA6">
        <w:rPr>
          <w:i/>
          <w:iCs/>
          <w:lang w:val="en-GB"/>
        </w:rPr>
        <w:t>(</w:t>
      </w:r>
      <w:r w:rsidR="00EF4359">
        <w:rPr>
          <w:i/>
          <w:iCs/>
          <w:lang w:val="en-GB"/>
        </w:rPr>
        <w:t>B</w:t>
      </w:r>
      <w:r w:rsidR="00E16CA6">
        <w:rPr>
          <w:i/>
          <w:iCs/>
          <w:lang w:val="en-GB"/>
        </w:rPr>
        <w:t>)</w:t>
      </w:r>
      <w:r w:rsidR="00DD3356" w:rsidRPr="00CB5E6B">
        <w:rPr>
          <w:i/>
          <w:iCs/>
          <w:lang w:val="en-GB"/>
        </w:rPr>
        <w:t xml:space="preserve"> is </w:t>
      </w:r>
      <w:r w:rsidR="00B908E7">
        <w:rPr>
          <w:i/>
          <w:iCs/>
          <w:lang w:val="en-GB"/>
        </w:rPr>
        <w:t xml:space="preserve">also </w:t>
      </w:r>
      <w:r w:rsidR="00DD3356" w:rsidRPr="00CB5E6B">
        <w:rPr>
          <w:i/>
          <w:iCs/>
          <w:lang w:val="en-GB"/>
        </w:rPr>
        <w:t>100 euro/kW</w:t>
      </w:r>
      <w:r w:rsidR="006D3E09">
        <w:rPr>
          <w:i/>
          <w:iCs/>
          <w:lang w:val="en-GB"/>
        </w:rPr>
        <w:t>h</w:t>
      </w:r>
      <w:r w:rsidR="00B908E7">
        <w:rPr>
          <w:i/>
          <w:iCs/>
          <w:lang w:val="en-GB"/>
        </w:rPr>
        <w:t xml:space="preserve"> daily averaged</w:t>
      </w:r>
      <w:r w:rsidR="00DD3356" w:rsidRPr="00CB5E6B">
        <w:rPr>
          <w:i/>
          <w:iCs/>
          <w:lang w:val="en-GB"/>
        </w:rPr>
        <w:t xml:space="preserve">. </w:t>
      </w:r>
      <w:r w:rsidR="00E64D97">
        <w:rPr>
          <w:i/>
          <w:iCs/>
          <w:lang w:val="en-GB"/>
        </w:rPr>
        <w:t xml:space="preserve">However </w:t>
      </w:r>
      <w:r w:rsidR="008C502E">
        <w:rPr>
          <w:i/>
          <w:iCs/>
          <w:lang w:val="en-GB"/>
        </w:rPr>
        <w:t xml:space="preserve">load </w:t>
      </w:r>
      <w:r w:rsidR="00E64D97">
        <w:rPr>
          <w:i/>
          <w:iCs/>
          <w:lang w:val="en-GB"/>
        </w:rPr>
        <w:t xml:space="preserve">A and </w:t>
      </w:r>
      <w:r w:rsidR="008C502E">
        <w:rPr>
          <w:i/>
          <w:iCs/>
          <w:lang w:val="en-GB"/>
        </w:rPr>
        <w:t xml:space="preserve">price </w:t>
      </w:r>
      <w:r w:rsidR="00E64D97">
        <w:rPr>
          <w:i/>
          <w:iCs/>
          <w:lang w:val="en-GB"/>
        </w:rPr>
        <w:t xml:space="preserve">B </w:t>
      </w:r>
      <w:r w:rsidR="004F4A1E">
        <w:rPr>
          <w:i/>
          <w:iCs/>
          <w:lang w:val="en-GB"/>
        </w:rPr>
        <w:t xml:space="preserve">have different correlations on a deeper </w:t>
      </w:r>
      <w:r w:rsidR="00AC41F8">
        <w:rPr>
          <w:i/>
          <w:iCs/>
          <w:lang w:val="en-GB"/>
        </w:rPr>
        <w:t xml:space="preserve">hourly </w:t>
      </w:r>
      <w:r w:rsidR="004F4A1E">
        <w:rPr>
          <w:i/>
          <w:iCs/>
          <w:lang w:val="en-GB"/>
        </w:rPr>
        <w:t>time level</w:t>
      </w:r>
      <w:r w:rsidR="002530EE">
        <w:rPr>
          <w:i/>
          <w:iCs/>
          <w:lang w:val="en-GB"/>
        </w:rPr>
        <w:t xml:space="preserve">: </w:t>
      </w:r>
      <w:r w:rsidR="003015D1" w:rsidRPr="00CB5E6B">
        <w:rPr>
          <w:i/>
          <w:iCs/>
          <w:lang w:val="en-GB"/>
        </w:rPr>
        <w:t xml:space="preserve"> </w:t>
      </w:r>
      <w:r w:rsidR="00FA616A">
        <w:rPr>
          <w:i/>
          <w:iCs/>
          <w:lang w:val="en-GB"/>
        </w:rPr>
        <w:t>industrial site</w:t>
      </w:r>
      <w:r w:rsidR="00FB2284">
        <w:rPr>
          <w:i/>
          <w:iCs/>
          <w:lang w:val="en-GB"/>
        </w:rPr>
        <w:t xml:space="preserve"> demand and power price</w:t>
      </w:r>
      <w:r w:rsidR="00FA616A">
        <w:rPr>
          <w:i/>
          <w:iCs/>
          <w:lang w:val="en-GB"/>
        </w:rPr>
        <w:t xml:space="preserve"> </w:t>
      </w:r>
      <w:r w:rsidR="00D07E07">
        <w:rPr>
          <w:i/>
          <w:iCs/>
          <w:lang w:val="en-GB"/>
        </w:rPr>
        <w:t xml:space="preserve">is </w:t>
      </w:r>
      <w:proofErr w:type="gramStart"/>
      <w:r w:rsidR="00486E06">
        <w:rPr>
          <w:i/>
          <w:iCs/>
          <w:lang w:val="en-GB"/>
        </w:rPr>
        <w:t>un</w:t>
      </w:r>
      <w:r w:rsidR="00D07E07">
        <w:rPr>
          <w:i/>
          <w:iCs/>
          <w:lang w:val="en-GB"/>
        </w:rPr>
        <w:t xml:space="preserve">correlated  </w:t>
      </w:r>
      <w:r w:rsidR="00486E06">
        <w:rPr>
          <w:i/>
          <w:iCs/>
          <w:lang w:val="en-GB"/>
        </w:rPr>
        <w:t>=</w:t>
      </w:r>
      <w:proofErr w:type="gramEnd"/>
      <w:r w:rsidR="00486E06">
        <w:rPr>
          <w:i/>
          <w:iCs/>
          <w:lang w:val="en-GB"/>
        </w:rPr>
        <w:t xml:space="preserve">&gt; </w:t>
      </w:r>
      <w:r w:rsidR="00FB2284">
        <w:rPr>
          <w:i/>
          <w:iCs/>
          <w:lang w:val="en-GB"/>
        </w:rPr>
        <w:t xml:space="preserve"> </w:t>
      </w:r>
      <w:proofErr w:type="spellStart"/>
      <w:r w:rsidR="00D07E07">
        <w:rPr>
          <w:i/>
          <w:iCs/>
          <w:lang w:val="en-GB"/>
        </w:rPr>
        <w:t>avg</w:t>
      </w:r>
      <w:proofErr w:type="spellEnd"/>
      <w:r w:rsidR="00D07E07">
        <w:rPr>
          <w:i/>
          <w:iCs/>
          <w:lang w:val="en-GB"/>
        </w:rPr>
        <w:t>(A*B) =</w:t>
      </w:r>
      <w:r w:rsidR="004E074F">
        <w:rPr>
          <w:i/>
          <w:iCs/>
          <w:lang w:val="en-GB"/>
        </w:rPr>
        <w:t xml:space="preserve"> </w:t>
      </w:r>
      <w:proofErr w:type="spellStart"/>
      <w:r w:rsidR="004E074F">
        <w:rPr>
          <w:i/>
          <w:iCs/>
          <w:lang w:val="en-GB"/>
        </w:rPr>
        <w:t>avg</w:t>
      </w:r>
      <w:proofErr w:type="spellEnd"/>
      <w:r w:rsidR="004E074F">
        <w:rPr>
          <w:i/>
          <w:iCs/>
          <w:lang w:val="en-GB"/>
        </w:rPr>
        <w:t>(A)*</w:t>
      </w:r>
      <w:proofErr w:type="spellStart"/>
      <w:r w:rsidR="004E074F">
        <w:rPr>
          <w:i/>
          <w:iCs/>
          <w:lang w:val="en-GB"/>
        </w:rPr>
        <w:t>avg</w:t>
      </w:r>
      <w:proofErr w:type="spellEnd"/>
      <w:r w:rsidR="004E074F">
        <w:rPr>
          <w:i/>
          <w:iCs/>
          <w:lang w:val="en-GB"/>
        </w:rPr>
        <w:t>(B)=</w:t>
      </w:r>
      <w:r w:rsidR="00FA616A">
        <w:rPr>
          <w:i/>
          <w:iCs/>
          <w:lang w:val="en-GB"/>
        </w:rPr>
        <w:t xml:space="preserve"> </w:t>
      </w:r>
      <w:r w:rsidR="00B40A24">
        <w:rPr>
          <w:i/>
          <w:iCs/>
          <w:lang w:val="en-GB"/>
        </w:rPr>
        <w:t>100x100=</w:t>
      </w:r>
      <w:r w:rsidR="00FA616A">
        <w:rPr>
          <w:i/>
          <w:iCs/>
          <w:lang w:val="en-GB"/>
        </w:rPr>
        <w:t xml:space="preserve">10.000 euro/hour </w:t>
      </w:r>
      <w:r w:rsidR="000E2CE7">
        <w:rPr>
          <w:i/>
          <w:iCs/>
          <w:lang w:val="en-GB"/>
        </w:rPr>
        <w:t xml:space="preserve">, </w:t>
      </w:r>
      <w:r w:rsidR="00FA616A">
        <w:rPr>
          <w:i/>
          <w:iCs/>
          <w:lang w:val="en-GB"/>
        </w:rPr>
        <w:t xml:space="preserve">but </w:t>
      </w:r>
      <w:r w:rsidR="000E2CE7">
        <w:rPr>
          <w:i/>
          <w:iCs/>
          <w:lang w:val="en-GB"/>
        </w:rPr>
        <w:t xml:space="preserve">for </w:t>
      </w:r>
      <w:r w:rsidR="004E074F">
        <w:rPr>
          <w:i/>
          <w:iCs/>
          <w:lang w:val="en-GB"/>
        </w:rPr>
        <w:t>the residential mark</w:t>
      </w:r>
      <w:r w:rsidR="006D3E09">
        <w:rPr>
          <w:i/>
          <w:iCs/>
          <w:lang w:val="en-GB"/>
        </w:rPr>
        <w:t>e</w:t>
      </w:r>
      <w:r w:rsidR="004E074F">
        <w:rPr>
          <w:i/>
          <w:iCs/>
          <w:lang w:val="en-GB"/>
        </w:rPr>
        <w:t>t</w:t>
      </w:r>
      <w:r w:rsidR="006D3E09">
        <w:rPr>
          <w:i/>
          <w:iCs/>
          <w:lang w:val="en-GB"/>
        </w:rPr>
        <w:t>,</w:t>
      </w:r>
      <w:r w:rsidR="004E074F">
        <w:rPr>
          <w:i/>
          <w:iCs/>
          <w:lang w:val="en-GB"/>
        </w:rPr>
        <w:t xml:space="preserve"> </w:t>
      </w:r>
      <w:r w:rsidR="004946B8">
        <w:rPr>
          <w:i/>
          <w:iCs/>
          <w:lang w:val="en-GB"/>
        </w:rPr>
        <w:t xml:space="preserve">demand and price are </w:t>
      </w:r>
      <w:r w:rsidR="006D3E09">
        <w:rPr>
          <w:i/>
          <w:iCs/>
          <w:lang w:val="en-GB"/>
        </w:rPr>
        <w:t>positively</w:t>
      </w:r>
      <w:r w:rsidR="004946B8">
        <w:rPr>
          <w:i/>
          <w:iCs/>
          <w:lang w:val="en-GB"/>
        </w:rPr>
        <w:t xml:space="preserve"> correlated and </w:t>
      </w:r>
      <w:r w:rsidR="008C502E">
        <w:rPr>
          <w:i/>
          <w:iCs/>
          <w:lang w:val="en-GB"/>
        </w:rPr>
        <w:t xml:space="preserve">=&gt; </w:t>
      </w:r>
      <w:proofErr w:type="spellStart"/>
      <w:r w:rsidR="000E2CE7">
        <w:rPr>
          <w:i/>
          <w:iCs/>
          <w:lang w:val="en-GB"/>
        </w:rPr>
        <w:t>avg</w:t>
      </w:r>
      <w:proofErr w:type="spellEnd"/>
      <w:r w:rsidR="000E2CE7">
        <w:rPr>
          <w:i/>
          <w:iCs/>
          <w:lang w:val="en-GB"/>
        </w:rPr>
        <w:t xml:space="preserve">(A*B) &gt; </w:t>
      </w:r>
      <w:proofErr w:type="spellStart"/>
      <w:r w:rsidR="000E2CE7">
        <w:rPr>
          <w:i/>
          <w:iCs/>
          <w:lang w:val="en-GB"/>
        </w:rPr>
        <w:t>avg</w:t>
      </w:r>
      <w:proofErr w:type="spellEnd"/>
      <w:r w:rsidR="000E2CE7">
        <w:rPr>
          <w:i/>
          <w:iCs/>
          <w:lang w:val="en-GB"/>
        </w:rPr>
        <w:t>(A)*</w:t>
      </w:r>
      <w:proofErr w:type="spellStart"/>
      <w:r w:rsidR="000E2CE7">
        <w:rPr>
          <w:i/>
          <w:iCs/>
          <w:lang w:val="en-GB"/>
        </w:rPr>
        <w:t>avg</w:t>
      </w:r>
      <w:proofErr w:type="spellEnd"/>
      <w:r w:rsidR="000E2CE7">
        <w:rPr>
          <w:i/>
          <w:iCs/>
          <w:lang w:val="en-GB"/>
        </w:rPr>
        <w:t>(B)</w:t>
      </w:r>
      <w:r w:rsidR="004E074F">
        <w:rPr>
          <w:i/>
          <w:iCs/>
          <w:lang w:val="en-GB"/>
        </w:rPr>
        <w:t xml:space="preserve"> </w:t>
      </w:r>
      <w:r w:rsidR="000E2CE7">
        <w:rPr>
          <w:i/>
          <w:iCs/>
          <w:lang w:val="en-GB"/>
        </w:rPr>
        <w:t>=</w:t>
      </w:r>
      <w:r w:rsidR="00DD3356" w:rsidRPr="00CB5E6B">
        <w:rPr>
          <w:i/>
          <w:iCs/>
          <w:lang w:val="en-GB"/>
        </w:rPr>
        <w:t>12.500 euro/hour.</w:t>
      </w:r>
      <w:r w:rsidR="003015D1" w:rsidRPr="00CB5E6B">
        <w:rPr>
          <w:i/>
          <w:iCs/>
          <w:lang w:val="en-GB"/>
        </w:rPr>
        <w:t xml:space="preserve"> </w:t>
      </w:r>
      <w:r w:rsidR="0046446E" w:rsidRPr="00CB5E6B">
        <w:rPr>
          <w:i/>
          <w:iCs/>
          <w:lang w:val="en-GB"/>
        </w:rPr>
        <w:t xml:space="preserve"> </w:t>
      </w:r>
    </w:p>
    <w:p w14:paraId="503F35A5" w14:textId="47C5D5CD" w:rsidR="00EC28E5" w:rsidRPr="00E0646A" w:rsidRDefault="00783968" w:rsidP="00783968">
      <w:pPr>
        <w:pStyle w:val="ListParagraph"/>
        <w:numPr>
          <w:ilvl w:val="0"/>
          <w:numId w:val="29"/>
        </w:numPr>
        <w:spacing w:line="257" w:lineRule="auto"/>
        <w:rPr>
          <w:b/>
          <w:bCs/>
          <w:lang w:val="en-GB"/>
        </w:rPr>
      </w:pPr>
      <w:r w:rsidRPr="00E0646A">
        <w:rPr>
          <w:b/>
          <w:bCs/>
          <w:lang w:val="en-GB"/>
        </w:rPr>
        <w:t xml:space="preserve">Challenge three: </w:t>
      </w:r>
      <w:r w:rsidR="00E0646A" w:rsidRPr="00E0646A">
        <w:rPr>
          <w:b/>
          <w:bCs/>
          <w:lang w:val="en-GB"/>
        </w:rPr>
        <w:t>scale</w:t>
      </w:r>
    </w:p>
    <w:p w14:paraId="3F758F5B" w14:textId="5E9AE443" w:rsidR="00DE3527" w:rsidRDefault="00EC28E5" w:rsidP="551086FF">
      <w:pPr>
        <w:spacing w:line="257" w:lineRule="auto"/>
        <w:rPr>
          <w:lang w:val="en-GB"/>
        </w:rPr>
      </w:pPr>
      <w:r w:rsidRPr="00614E7F">
        <w:rPr>
          <w:lang w:val="en-GB"/>
        </w:rPr>
        <w:t>A</w:t>
      </w:r>
      <w:r>
        <w:rPr>
          <w:lang w:val="en-GB"/>
        </w:rPr>
        <w:t>nother</w:t>
      </w:r>
      <w:r w:rsidRPr="00614E7F">
        <w:rPr>
          <w:lang w:val="en-GB"/>
        </w:rPr>
        <w:t xml:space="preserve"> </w:t>
      </w:r>
      <w:proofErr w:type="gramStart"/>
      <w:r>
        <w:rPr>
          <w:lang w:val="en-GB"/>
        </w:rPr>
        <w:t>particular</w:t>
      </w:r>
      <w:r w:rsidRPr="00614E7F">
        <w:rPr>
          <w:lang w:val="en-GB"/>
        </w:rPr>
        <w:t xml:space="preserve"> challenge</w:t>
      </w:r>
      <w:proofErr w:type="gramEnd"/>
      <w:r w:rsidRPr="00614E7F">
        <w:rPr>
          <w:lang w:val="en-GB"/>
        </w:rPr>
        <w:t xml:space="preserve"> </w:t>
      </w:r>
      <w:r>
        <w:rPr>
          <w:lang w:val="en-GB"/>
        </w:rPr>
        <w:t xml:space="preserve">in </w:t>
      </w:r>
      <w:r w:rsidRPr="00614E7F">
        <w:rPr>
          <w:lang w:val="en-GB"/>
        </w:rPr>
        <w:t>macro energy mode</w:t>
      </w:r>
      <w:r w:rsidR="00221308">
        <w:rPr>
          <w:lang w:val="en-GB"/>
        </w:rPr>
        <w:t>l</w:t>
      </w:r>
      <w:r w:rsidRPr="00614E7F">
        <w:rPr>
          <w:lang w:val="en-GB"/>
        </w:rPr>
        <w:t>l</w:t>
      </w:r>
      <w:r>
        <w:rPr>
          <w:lang w:val="en-GB"/>
        </w:rPr>
        <w:t>ing</w:t>
      </w:r>
      <w:r w:rsidRPr="00614E7F">
        <w:rPr>
          <w:lang w:val="en-GB"/>
        </w:rPr>
        <w:t xml:space="preserve"> is that </w:t>
      </w:r>
      <w:r w:rsidR="00F578C4">
        <w:rPr>
          <w:lang w:val="en-GB"/>
        </w:rPr>
        <w:t>crucial</w:t>
      </w:r>
      <w:r>
        <w:rPr>
          <w:lang w:val="en-GB"/>
        </w:rPr>
        <w:t xml:space="preserve"> “</w:t>
      </w:r>
      <w:r w:rsidRPr="00614E7F">
        <w:rPr>
          <w:lang w:val="en-GB"/>
        </w:rPr>
        <w:t>real world interactions</w:t>
      </w:r>
      <w:r>
        <w:rPr>
          <w:lang w:val="en-GB"/>
        </w:rPr>
        <w:t>”</w:t>
      </w:r>
      <w:r w:rsidRPr="00614E7F">
        <w:rPr>
          <w:lang w:val="en-GB"/>
        </w:rPr>
        <w:t xml:space="preserve"> </w:t>
      </w:r>
      <w:r>
        <w:rPr>
          <w:lang w:val="en-GB"/>
        </w:rPr>
        <w:t xml:space="preserve">may </w:t>
      </w:r>
      <w:r w:rsidRPr="00614E7F">
        <w:rPr>
          <w:lang w:val="en-GB"/>
        </w:rPr>
        <w:t xml:space="preserve">take place on </w:t>
      </w:r>
      <w:r>
        <w:rPr>
          <w:lang w:val="en-GB"/>
        </w:rPr>
        <w:t>detail levels below that</w:t>
      </w:r>
      <w:r w:rsidRPr="00614E7F">
        <w:rPr>
          <w:lang w:val="en-GB"/>
        </w:rPr>
        <w:t xml:space="preserve"> </w:t>
      </w:r>
      <w:r>
        <w:rPr>
          <w:lang w:val="en-GB"/>
        </w:rPr>
        <w:t xml:space="preserve">of </w:t>
      </w:r>
      <w:r w:rsidRPr="00614E7F">
        <w:rPr>
          <w:lang w:val="en-GB"/>
        </w:rPr>
        <w:t>the</w:t>
      </w:r>
      <w:r>
        <w:rPr>
          <w:lang w:val="en-GB"/>
        </w:rPr>
        <w:t xml:space="preserve"> main </w:t>
      </w:r>
      <w:r w:rsidRPr="00614E7F">
        <w:rPr>
          <w:lang w:val="en-GB"/>
        </w:rPr>
        <w:t>model</w:t>
      </w:r>
      <w:r>
        <w:rPr>
          <w:lang w:val="en-GB"/>
        </w:rPr>
        <w:t>s. For example:</w:t>
      </w:r>
    </w:p>
    <w:p w14:paraId="421F233C" w14:textId="3160C4EC" w:rsidR="007A4A7C" w:rsidRPr="0072141C" w:rsidRDefault="00276D51" w:rsidP="0072141C">
      <w:pPr>
        <w:pStyle w:val="ListParagraph"/>
        <w:numPr>
          <w:ilvl w:val="0"/>
          <w:numId w:val="13"/>
        </w:numPr>
        <w:spacing w:line="257" w:lineRule="auto"/>
        <w:rPr>
          <w:b/>
          <w:bCs/>
          <w:lang w:val="en-GB"/>
        </w:rPr>
      </w:pPr>
      <w:r>
        <w:rPr>
          <w:b/>
          <w:bCs/>
          <w:lang w:val="en-GB"/>
        </w:rPr>
        <w:t>“S</w:t>
      </w:r>
      <w:r w:rsidR="00285A4B">
        <w:rPr>
          <w:b/>
          <w:bCs/>
          <w:lang w:val="en-GB"/>
        </w:rPr>
        <w:t>pa</w:t>
      </w:r>
      <w:r>
        <w:rPr>
          <w:b/>
          <w:bCs/>
          <w:lang w:val="en-GB"/>
        </w:rPr>
        <w:t>ce</w:t>
      </w:r>
      <w:r w:rsidR="00C1565C" w:rsidRPr="0072141C">
        <w:rPr>
          <w:b/>
          <w:bCs/>
          <w:lang w:val="en-GB"/>
        </w:rPr>
        <w:t xml:space="preserve"> &amp;</w:t>
      </w:r>
      <w:r w:rsidR="00E4055E">
        <w:rPr>
          <w:b/>
          <w:bCs/>
          <w:lang w:val="en-GB"/>
        </w:rPr>
        <w:t xml:space="preserve"> </w:t>
      </w:r>
      <w:r w:rsidR="00B378A1">
        <w:rPr>
          <w:b/>
          <w:bCs/>
          <w:lang w:val="en-GB"/>
        </w:rPr>
        <w:t>T</w:t>
      </w:r>
      <w:r w:rsidR="00E4055E">
        <w:rPr>
          <w:b/>
          <w:bCs/>
          <w:lang w:val="en-GB"/>
        </w:rPr>
        <w:t>opology</w:t>
      </w:r>
      <w:r>
        <w:rPr>
          <w:b/>
          <w:bCs/>
          <w:lang w:val="en-GB"/>
        </w:rPr>
        <w:t>”</w:t>
      </w:r>
      <w:r w:rsidR="00C1565C" w:rsidRPr="0072141C">
        <w:rPr>
          <w:b/>
          <w:bCs/>
          <w:lang w:val="en-GB"/>
        </w:rPr>
        <w:t>:</w:t>
      </w:r>
      <w:r w:rsidR="006C7C87" w:rsidRPr="0072141C">
        <w:rPr>
          <w:b/>
          <w:bCs/>
          <w:lang w:val="en-GB"/>
        </w:rPr>
        <w:t xml:space="preserve"> </w:t>
      </w:r>
      <w:r w:rsidR="006C7C87" w:rsidRPr="0072141C">
        <w:rPr>
          <w:lang w:val="en-GB"/>
        </w:rPr>
        <w:t xml:space="preserve">the </w:t>
      </w:r>
      <w:r w:rsidR="00981F12" w:rsidRPr="0072141C">
        <w:rPr>
          <w:lang w:val="en-GB"/>
        </w:rPr>
        <w:t>distribution</w:t>
      </w:r>
      <w:r w:rsidR="007A4A7C" w:rsidRPr="0072141C">
        <w:rPr>
          <w:lang w:val="en-GB"/>
        </w:rPr>
        <w:t xml:space="preserve"> </w:t>
      </w:r>
      <w:r w:rsidR="000416F3" w:rsidRPr="0072141C">
        <w:rPr>
          <w:lang w:val="en-GB"/>
        </w:rPr>
        <w:t xml:space="preserve">of assets </w:t>
      </w:r>
      <w:r w:rsidR="007A4A7C" w:rsidRPr="0072141C">
        <w:rPr>
          <w:lang w:val="en-GB"/>
        </w:rPr>
        <w:t xml:space="preserve">in </w:t>
      </w:r>
      <w:r w:rsidR="00285A4B">
        <w:rPr>
          <w:lang w:val="en-GB"/>
        </w:rPr>
        <w:t xml:space="preserve">geographical </w:t>
      </w:r>
      <w:r w:rsidR="007A4A7C" w:rsidRPr="0072141C">
        <w:rPr>
          <w:lang w:val="en-GB"/>
        </w:rPr>
        <w:t>space</w:t>
      </w:r>
      <w:r>
        <w:rPr>
          <w:lang w:val="en-GB"/>
        </w:rPr>
        <w:t xml:space="preserve"> </w:t>
      </w:r>
      <w:r w:rsidR="007A4A7C" w:rsidRPr="0072141C">
        <w:rPr>
          <w:lang w:val="en-GB"/>
        </w:rPr>
        <w:t xml:space="preserve">and the network </w:t>
      </w:r>
      <w:r w:rsidR="005C2D33" w:rsidRPr="0072141C">
        <w:rPr>
          <w:lang w:val="en-GB"/>
        </w:rPr>
        <w:t>topology</w:t>
      </w:r>
      <w:r w:rsidR="007A4A7C" w:rsidRPr="0072141C">
        <w:rPr>
          <w:lang w:val="en-GB"/>
        </w:rPr>
        <w:t xml:space="preserve"> must be included</w:t>
      </w:r>
      <w:r w:rsidR="00981F12" w:rsidRPr="0072141C">
        <w:rPr>
          <w:lang w:val="en-GB"/>
        </w:rPr>
        <w:t xml:space="preserve"> </w:t>
      </w:r>
      <w:r w:rsidR="004D5965">
        <w:rPr>
          <w:lang w:val="en-GB"/>
        </w:rPr>
        <w:t xml:space="preserve">in sufficient detail </w:t>
      </w:r>
      <w:proofErr w:type="gramStart"/>
      <w:r w:rsidR="004D5965">
        <w:rPr>
          <w:lang w:val="en-GB"/>
        </w:rPr>
        <w:t>i</w:t>
      </w:r>
      <w:r w:rsidR="00981F12" w:rsidRPr="0072141C">
        <w:rPr>
          <w:lang w:val="en-GB"/>
        </w:rPr>
        <w:t>n order to</w:t>
      </w:r>
      <w:proofErr w:type="gramEnd"/>
      <w:r w:rsidR="00981F12" w:rsidRPr="0072141C">
        <w:rPr>
          <w:lang w:val="en-GB"/>
        </w:rPr>
        <w:t xml:space="preserve"> </w:t>
      </w:r>
      <w:r w:rsidR="00D8155E">
        <w:rPr>
          <w:lang w:val="en-GB"/>
        </w:rPr>
        <w:t xml:space="preserve">properly </w:t>
      </w:r>
      <w:r w:rsidR="00981F12" w:rsidRPr="0072141C">
        <w:rPr>
          <w:lang w:val="en-GB"/>
        </w:rPr>
        <w:t xml:space="preserve">take </w:t>
      </w:r>
      <w:r w:rsidR="004D5965">
        <w:rPr>
          <w:lang w:val="en-GB"/>
        </w:rPr>
        <w:t xml:space="preserve">real world </w:t>
      </w:r>
      <w:r w:rsidR="00981F12" w:rsidRPr="0072141C">
        <w:rPr>
          <w:lang w:val="en-GB"/>
        </w:rPr>
        <w:t>network congestion</w:t>
      </w:r>
      <w:r w:rsidR="00265368" w:rsidRPr="0072141C">
        <w:rPr>
          <w:lang w:val="en-GB"/>
        </w:rPr>
        <w:t xml:space="preserve"> </w:t>
      </w:r>
      <w:r w:rsidR="001C3CAF">
        <w:rPr>
          <w:lang w:val="en-GB"/>
        </w:rPr>
        <w:t>issues</w:t>
      </w:r>
      <w:r w:rsidR="00265368" w:rsidRPr="0072141C">
        <w:rPr>
          <w:lang w:val="en-GB"/>
        </w:rPr>
        <w:t xml:space="preserve"> </w:t>
      </w:r>
      <w:r w:rsidR="00981F12" w:rsidRPr="0072141C">
        <w:rPr>
          <w:lang w:val="en-GB"/>
        </w:rPr>
        <w:t>into account</w:t>
      </w:r>
      <w:r w:rsidR="000416F3" w:rsidRPr="0072141C">
        <w:rPr>
          <w:lang w:val="en-GB"/>
        </w:rPr>
        <w:t>.</w:t>
      </w:r>
    </w:p>
    <w:p w14:paraId="02061F51" w14:textId="4DCC5A5F" w:rsidR="00613E99" w:rsidRPr="007922A7" w:rsidRDefault="00B378A1" w:rsidP="0071047B">
      <w:pPr>
        <w:pStyle w:val="ListParagraph"/>
        <w:numPr>
          <w:ilvl w:val="0"/>
          <w:numId w:val="11"/>
        </w:numPr>
        <w:spacing w:line="257" w:lineRule="auto"/>
        <w:rPr>
          <w:lang w:val="en-GB"/>
        </w:rPr>
      </w:pPr>
      <w:r>
        <w:rPr>
          <w:b/>
          <w:bCs/>
          <w:lang w:val="en-GB"/>
        </w:rPr>
        <w:lastRenderedPageBreak/>
        <w:t>“T</w:t>
      </w:r>
      <w:r w:rsidR="00D8155E">
        <w:rPr>
          <w:b/>
          <w:bCs/>
          <w:lang w:val="en-GB"/>
        </w:rPr>
        <w:t>ime</w:t>
      </w:r>
      <w:r w:rsidR="00C1565C">
        <w:rPr>
          <w:b/>
          <w:bCs/>
          <w:lang w:val="en-GB"/>
        </w:rPr>
        <w:t xml:space="preserve"> &amp; </w:t>
      </w:r>
      <w:r>
        <w:rPr>
          <w:b/>
          <w:bCs/>
          <w:lang w:val="en-GB"/>
        </w:rPr>
        <w:t>U</w:t>
      </w:r>
      <w:r w:rsidR="00C1565C">
        <w:rPr>
          <w:b/>
          <w:bCs/>
          <w:lang w:val="en-GB"/>
        </w:rPr>
        <w:t>ncertainty</w:t>
      </w:r>
      <w:r>
        <w:rPr>
          <w:b/>
          <w:bCs/>
          <w:lang w:val="en-GB"/>
        </w:rPr>
        <w:t>”</w:t>
      </w:r>
      <w:r w:rsidR="00613E99">
        <w:rPr>
          <w:b/>
          <w:bCs/>
          <w:lang w:val="en-GB"/>
        </w:rPr>
        <w:t xml:space="preserve">:  </w:t>
      </w:r>
      <w:r w:rsidR="000416F3" w:rsidRPr="002F5E48">
        <w:rPr>
          <w:lang w:val="en-GB"/>
        </w:rPr>
        <w:t>for storage to be properly modelled</w:t>
      </w:r>
      <w:r w:rsidR="002F5E48">
        <w:rPr>
          <w:lang w:val="en-GB"/>
        </w:rPr>
        <w:t xml:space="preserve"> </w:t>
      </w:r>
      <w:r w:rsidR="00B92DD1">
        <w:rPr>
          <w:lang w:val="en-GB"/>
        </w:rPr>
        <w:t xml:space="preserve">the </w:t>
      </w:r>
      <w:r w:rsidR="004062BD">
        <w:rPr>
          <w:lang w:val="en-GB"/>
        </w:rPr>
        <w:t>effects</w:t>
      </w:r>
      <w:r w:rsidR="00B92DD1">
        <w:rPr>
          <w:lang w:val="en-GB"/>
        </w:rPr>
        <w:t xml:space="preserve"> of a</w:t>
      </w:r>
      <w:r w:rsidR="000416F3" w:rsidRPr="002F5E48">
        <w:rPr>
          <w:lang w:val="en-GB"/>
        </w:rPr>
        <w:t xml:space="preserve"> full year </w:t>
      </w:r>
      <w:r w:rsidR="002F5E48">
        <w:rPr>
          <w:lang w:val="en-GB"/>
        </w:rPr>
        <w:t xml:space="preserve">of </w:t>
      </w:r>
      <w:r w:rsidR="00CC3D0A" w:rsidRPr="002F5E48">
        <w:rPr>
          <w:lang w:val="en-GB"/>
        </w:rPr>
        <w:t xml:space="preserve">supply-demand </w:t>
      </w:r>
      <w:r w:rsidR="000416F3" w:rsidRPr="002F5E48">
        <w:rPr>
          <w:lang w:val="en-GB"/>
        </w:rPr>
        <w:t>dynamics</w:t>
      </w:r>
      <w:r w:rsidR="00D715B3">
        <w:rPr>
          <w:lang w:val="en-GB"/>
        </w:rPr>
        <w:t xml:space="preserve"> needs to be included</w:t>
      </w:r>
      <w:r w:rsidR="006B483F">
        <w:rPr>
          <w:lang w:val="en-GB"/>
        </w:rPr>
        <w:t>, i.e. winter/summer, week/weekend, day, night</w:t>
      </w:r>
      <w:r w:rsidR="001653B3">
        <w:rPr>
          <w:lang w:val="en-GB"/>
        </w:rPr>
        <w:t xml:space="preserve">. </w:t>
      </w:r>
      <w:proofErr w:type="gramStart"/>
      <w:r w:rsidR="001653B3">
        <w:rPr>
          <w:lang w:val="en-GB"/>
        </w:rPr>
        <w:t>Moreover</w:t>
      </w:r>
      <w:proofErr w:type="gramEnd"/>
      <w:r w:rsidR="001653B3">
        <w:rPr>
          <w:lang w:val="en-GB"/>
        </w:rPr>
        <w:t xml:space="preserve"> also a </w:t>
      </w:r>
      <w:r w:rsidR="00B92DD1">
        <w:rPr>
          <w:lang w:val="en-GB"/>
        </w:rPr>
        <w:t xml:space="preserve">range of possible years (cold/ warm winter, </w:t>
      </w:r>
      <w:r w:rsidR="00367EFC">
        <w:rPr>
          <w:lang w:val="en-GB"/>
        </w:rPr>
        <w:t>“</w:t>
      </w:r>
      <w:proofErr w:type="spellStart"/>
      <w:r w:rsidR="00367EFC">
        <w:rPr>
          <w:lang w:val="en-GB"/>
        </w:rPr>
        <w:t>Dunk</w:t>
      </w:r>
      <w:r w:rsidR="00F34F16">
        <w:rPr>
          <w:lang w:val="en-GB"/>
        </w:rPr>
        <w:t>el</w:t>
      </w:r>
      <w:r w:rsidR="00367EFC">
        <w:rPr>
          <w:lang w:val="en-GB"/>
        </w:rPr>
        <w:t>Flautes</w:t>
      </w:r>
      <w:proofErr w:type="spellEnd"/>
      <w:r w:rsidR="00F34F16">
        <w:rPr>
          <w:rStyle w:val="FootnoteReference"/>
          <w:lang w:val="en-GB"/>
        </w:rPr>
        <w:footnoteReference w:id="2"/>
      </w:r>
      <w:r w:rsidR="00367EFC">
        <w:rPr>
          <w:lang w:val="en-GB"/>
        </w:rPr>
        <w:t>”</w:t>
      </w:r>
      <w:r w:rsidR="00F34F16">
        <w:rPr>
          <w:lang w:val="en-GB"/>
        </w:rPr>
        <w:t xml:space="preserve">, </w:t>
      </w:r>
      <w:r w:rsidR="00B92DD1">
        <w:rPr>
          <w:lang w:val="en-GB"/>
        </w:rPr>
        <w:t>etc) should be included to represent</w:t>
      </w:r>
      <w:r w:rsidR="00402D4A">
        <w:rPr>
          <w:lang w:val="en-GB"/>
        </w:rPr>
        <w:t xml:space="preserve"> </w:t>
      </w:r>
      <w:r w:rsidR="00AA6320">
        <w:rPr>
          <w:lang w:val="en-GB"/>
        </w:rPr>
        <w:t xml:space="preserve">the impact of real world </w:t>
      </w:r>
      <w:r w:rsidR="00402D4A">
        <w:rPr>
          <w:lang w:val="en-GB"/>
        </w:rPr>
        <w:t>uncertaint</w:t>
      </w:r>
      <w:r w:rsidR="00AA6320">
        <w:rPr>
          <w:lang w:val="en-GB"/>
        </w:rPr>
        <w:t>ies</w:t>
      </w:r>
      <w:r w:rsidR="006700B4">
        <w:rPr>
          <w:lang w:val="en-GB"/>
        </w:rPr>
        <w:t xml:space="preserve"> and the storage strategy </w:t>
      </w:r>
      <w:proofErr w:type="spellStart"/>
      <w:r w:rsidR="00E36836">
        <w:rPr>
          <w:lang w:val="en-GB"/>
        </w:rPr>
        <w:t>can</w:t>
      </w:r>
      <w:r w:rsidR="006700B4">
        <w:rPr>
          <w:lang w:val="en-GB"/>
        </w:rPr>
        <w:t xml:space="preserve"> not</w:t>
      </w:r>
      <w:proofErr w:type="spellEnd"/>
      <w:r w:rsidR="006700B4">
        <w:rPr>
          <w:lang w:val="en-GB"/>
        </w:rPr>
        <w:t xml:space="preserve"> know on beforehand </w:t>
      </w:r>
      <w:r w:rsidR="00E36836">
        <w:rPr>
          <w:lang w:val="en-GB"/>
        </w:rPr>
        <w:t>what scenario is selected.</w:t>
      </w:r>
      <w:r w:rsidR="00CC3D0A">
        <w:rPr>
          <w:b/>
          <w:bCs/>
          <w:lang w:val="en-GB"/>
        </w:rPr>
        <w:t xml:space="preserve">  </w:t>
      </w:r>
    </w:p>
    <w:p w14:paraId="0AA1BE9F" w14:textId="1514AA96" w:rsidR="002D089D" w:rsidRDefault="002F57E7" w:rsidP="551086FF">
      <w:pPr>
        <w:pStyle w:val="ListParagraph"/>
        <w:numPr>
          <w:ilvl w:val="0"/>
          <w:numId w:val="11"/>
        </w:numPr>
        <w:spacing w:line="257" w:lineRule="auto"/>
        <w:rPr>
          <w:lang w:val="en-GB"/>
        </w:rPr>
      </w:pPr>
      <w:r w:rsidRPr="0033563A">
        <w:rPr>
          <w:b/>
          <w:bCs/>
          <w:lang w:val="en-GB"/>
        </w:rPr>
        <w:t>C</w:t>
      </w:r>
      <w:r w:rsidR="0033563A" w:rsidRPr="0033563A">
        <w:rPr>
          <w:b/>
          <w:bCs/>
          <w:lang w:val="en-GB"/>
        </w:rPr>
        <w:t>ategorization</w:t>
      </w:r>
      <w:r w:rsidR="00CF742A">
        <w:rPr>
          <w:b/>
          <w:bCs/>
          <w:lang w:val="en-GB"/>
        </w:rPr>
        <w:t xml:space="preserve"> </w:t>
      </w:r>
      <w:r w:rsidR="004C4E1A">
        <w:rPr>
          <w:b/>
          <w:bCs/>
          <w:lang w:val="en-GB"/>
        </w:rPr>
        <w:t>&amp; compatibility</w:t>
      </w:r>
      <w:r>
        <w:rPr>
          <w:b/>
          <w:bCs/>
          <w:lang w:val="en-GB"/>
        </w:rPr>
        <w:t xml:space="preserve">. </w:t>
      </w:r>
      <w:r>
        <w:rPr>
          <w:lang w:val="en-GB"/>
        </w:rPr>
        <w:t xml:space="preserve">Real world </w:t>
      </w:r>
      <w:r w:rsidRPr="002F57E7">
        <w:rPr>
          <w:lang w:val="en-GB"/>
        </w:rPr>
        <w:t>assets</w:t>
      </w:r>
      <w:r>
        <w:rPr>
          <w:lang w:val="en-GB"/>
        </w:rPr>
        <w:t xml:space="preserve"> </w:t>
      </w:r>
      <w:r w:rsidR="000C6516">
        <w:rPr>
          <w:lang w:val="en-GB"/>
        </w:rPr>
        <w:t>can</w:t>
      </w:r>
      <w:r w:rsidR="000A3749">
        <w:rPr>
          <w:lang w:val="en-GB"/>
        </w:rPr>
        <w:t xml:space="preserve"> </w:t>
      </w:r>
      <w:r>
        <w:rPr>
          <w:lang w:val="en-GB"/>
        </w:rPr>
        <w:t xml:space="preserve">vary greatly in </w:t>
      </w:r>
      <w:r w:rsidR="000C6516">
        <w:rPr>
          <w:lang w:val="en-GB"/>
        </w:rPr>
        <w:t xml:space="preserve">individual </w:t>
      </w:r>
      <w:r>
        <w:rPr>
          <w:lang w:val="en-GB"/>
        </w:rPr>
        <w:t xml:space="preserve">properties and </w:t>
      </w:r>
      <w:r w:rsidR="004912A0">
        <w:rPr>
          <w:lang w:val="en-GB"/>
        </w:rPr>
        <w:t>applications but</w:t>
      </w:r>
      <w:r w:rsidR="001179A8">
        <w:rPr>
          <w:lang w:val="en-GB"/>
        </w:rPr>
        <w:t xml:space="preserve"> will need to be lumped </w:t>
      </w:r>
      <w:r w:rsidR="002A1326">
        <w:rPr>
          <w:lang w:val="en-GB"/>
        </w:rPr>
        <w:t xml:space="preserve">together in “generic containers” </w:t>
      </w:r>
      <w:r w:rsidR="00984A8C">
        <w:rPr>
          <w:lang w:val="en-GB"/>
        </w:rPr>
        <w:t xml:space="preserve">in the </w:t>
      </w:r>
      <w:r w:rsidR="00070425">
        <w:rPr>
          <w:lang w:val="en-GB"/>
        </w:rPr>
        <w:t xml:space="preserve">energy </w:t>
      </w:r>
      <w:r w:rsidR="00984A8C">
        <w:rPr>
          <w:lang w:val="en-GB"/>
        </w:rPr>
        <w:t>models</w:t>
      </w:r>
      <w:r w:rsidR="00980155">
        <w:rPr>
          <w:lang w:val="en-GB"/>
        </w:rPr>
        <w:t>.</w:t>
      </w:r>
      <w:r w:rsidR="009E2A73">
        <w:rPr>
          <w:lang w:val="en-GB"/>
        </w:rPr>
        <w:t xml:space="preserve"> </w:t>
      </w:r>
      <w:r w:rsidR="00F86721">
        <w:rPr>
          <w:lang w:val="en-GB"/>
        </w:rPr>
        <w:t>This can be a real challenge w</w:t>
      </w:r>
      <w:r w:rsidR="00F578C4">
        <w:rPr>
          <w:lang w:val="en-GB"/>
        </w:rPr>
        <w:t xml:space="preserve">hen models differ </w:t>
      </w:r>
      <w:r w:rsidR="00382314">
        <w:rPr>
          <w:lang w:val="en-GB"/>
        </w:rPr>
        <w:t xml:space="preserve">significantly </w:t>
      </w:r>
      <w:r w:rsidR="00F578C4">
        <w:rPr>
          <w:lang w:val="en-GB"/>
        </w:rPr>
        <w:t xml:space="preserve">in </w:t>
      </w:r>
      <w:r w:rsidR="008E2250">
        <w:rPr>
          <w:lang w:val="en-GB"/>
        </w:rPr>
        <w:t xml:space="preserve">their respective </w:t>
      </w:r>
      <w:r w:rsidR="00382314">
        <w:rPr>
          <w:lang w:val="en-GB"/>
        </w:rPr>
        <w:t xml:space="preserve">granularity and </w:t>
      </w:r>
      <w:r w:rsidR="00F578C4">
        <w:rPr>
          <w:lang w:val="en-GB"/>
        </w:rPr>
        <w:t>resolution</w:t>
      </w:r>
      <w:r w:rsidR="00382314">
        <w:rPr>
          <w:lang w:val="en-GB"/>
        </w:rPr>
        <w:t xml:space="preserve">. See the </w:t>
      </w:r>
      <w:r w:rsidR="007D5C86">
        <w:rPr>
          <w:lang w:val="en-GB"/>
        </w:rPr>
        <w:t xml:space="preserve">“electric mobility” </w:t>
      </w:r>
      <w:r w:rsidR="00382314">
        <w:rPr>
          <w:lang w:val="en-GB"/>
        </w:rPr>
        <w:t xml:space="preserve">example </w:t>
      </w:r>
      <w:r w:rsidR="007D5C86">
        <w:rPr>
          <w:lang w:val="en-GB"/>
        </w:rPr>
        <w:t xml:space="preserve">on how </w:t>
      </w:r>
      <w:r w:rsidR="007E1321">
        <w:rPr>
          <w:lang w:val="en-GB"/>
        </w:rPr>
        <w:t xml:space="preserve">a simple and </w:t>
      </w:r>
      <w:r w:rsidR="007E7A31">
        <w:rPr>
          <w:lang w:val="en-GB"/>
        </w:rPr>
        <w:t xml:space="preserve">complex </w:t>
      </w:r>
      <w:r w:rsidR="007D5C86">
        <w:rPr>
          <w:lang w:val="en-GB"/>
        </w:rPr>
        <w:t xml:space="preserve">model </w:t>
      </w:r>
      <w:r w:rsidR="007E7A31">
        <w:rPr>
          <w:lang w:val="en-GB"/>
        </w:rPr>
        <w:t xml:space="preserve">can become </w:t>
      </w:r>
      <w:r w:rsidR="00E635B4">
        <w:rPr>
          <w:lang w:val="en-GB"/>
        </w:rPr>
        <w:t>“</w:t>
      </w:r>
      <w:r w:rsidR="007E7A31">
        <w:rPr>
          <w:lang w:val="en-GB"/>
        </w:rPr>
        <w:t>in</w:t>
      </w:r>
      <w:r w:rsidR="00DF4607">
        <w:rPr>
          <w:lang w:val="en-GB"/>
        </w:rPr>
        <w:t>compatib</w:t>
      </w:r>
      <w:r w:rsidR="007E7A31">
        <w:rPr>
          <w:lang w:val="en-GB"/>
        </w:rPr>
        <w:t>le</w:t>
      </w:r>
      <w:r w:rsidR="00E635B4">
        <w:rPr>
          <w:lang w:val="en-GB"/>
        </w:rPr>
        <w:t>”</w:t>
      </w:r>
      <w:r w:rsidR="00B81CAB">
        <w:rPr>
          <w:lang w:val="en-GB"/>
        </w:rPr>
        <w:t xml:space="preserve"> </w:t>
      </w:r>
      <w:r w:rsidR="007F211F">
        <w:rPr>
          <w:lang w:val="en-GB"/>
        </w:rPr>
        <w:t>as a</w:t>
      </w:r>
      <w:r w:rsidR="00EB1466">
        <w:rPr>
          <w:lang w:val="en-GB"/>
        </w:rPr>
        <w:t xml:space="preserve"> minor</w:t>
      </w:r>
      <w:r w:rsidR="007F211F">
        <w:rPr>
          <w:lang w:val="en-GB"/>
        </w:rPr>
        <w:t xml:space="preserve"> </w:t>
      </w:r>
      <w:r w:rsidR="00F20B5F">
        <w:rPr>
          <w:lang w:val="en-GB"/>
        </w:rPr>
        <w:t xml:space="preserve">asset </w:t>
      </w:r>
      <w:r w:rsidR="007F211F">
        <w:rPr>
          <w:lang w:val="en-GB"/>
        </w:rPr>
        <w:t xml:space="preserve">category </w:t>
      </w:r>
      <w:r w:rsidR="00EB1466">
        <w:rPr>
          <w:lang w:val="en-GB"/>
        </w:rPr>
        <w:t xml:space="preserve">becomes a </w:t>
      </w:r>
      <w:r w:rsidR="00F20B5F">
        <w:rPr>
          <w:lang w:val="en-GB"/>
        </w:rPr>
        <w:t>major energy player.</w:t>
      </w:r>
    </w:p>
    <w:p w14:paraId="2A897B64" w14:textId="77777777" w:rsidR="000A4CBB" w:rsidRDefault="000A4CBB" w:rsidP="000A4CBB">
      <w:pPr>
        <w:spacing w:line="257" w:lineRule="auto"/>
        <w:rPr>
          <w:lang w:val="en-GB"/>
        </w:rPr>
      </w:pPr>
    </w:p>
    <w:p w14:paraId="449AD1A4" w14:textId="626B7A77" w:rsidR="000A4CBB" w:rsidRDefault="00937048" w:rsidP="00760158">
      <w:pPr>
        <w:spacing w:line="257" w:lineRule="auto"/>
        <w:ind w:left="720"/>
        <w:rPr>
          <w:lang w:val="en-GB"/>
        </w:rPr>
      </w:pPr>
      <w:r w:rsidRPr="00937048">
        <w:rPr>
          <w:noProof/>
        </w:rPr>
        <w:drawing>
          <wp:inline distT="0" distB="0" distL="0" distR="0" wp14:anchorId="6F309441" wp14:editId="4746D09B">
            <wp:extent cx="4252734" cy="258463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56273" cy="2586785"/>
                    </a:xfrm>
                    <a:prstGeom prst="rect">
                      <a:avLst/>
                    </a:prstGeom>
                    <a:noFill/>
                    <a:ln>
                      <a:noFill/>
                    </a:ln>
                  </pic:spPr>
                </pic:pic>
              </a:graphicData>
            </a:graphic>
          </wp:inline>
        </w:drawing>
      </w:r>
    </w:p>
    <w:p w14:paraId="6BE21ED2" w14:textId="6DFE8B2A" w:rsidR="006D5D55" w:rsidRPr="00432A67" w:rsidRDefault="006D5D55" w:rsidP="00A66600">
      <w:pPr>
        <w:spacing w:line="257" w:lineRule="auto"/>
        <w:ind w:left="360"/>
        <w:rPr>
          <w:i/>
          <w:iCs/>
          <w:lang w:val="en-GB"/>
        </w:rPr>
      </w:pPr>
      <w:r w:rsidRPr="00432A67">
        <w:rPr>
          <w:i/>
          <w:iCs/>
          <w:lang w:val="en-GB"/>
        </w:rPr>
        <w:t xml:space="preserve">Example </w:t>
      </w:r>
      <w:r w:rsidR="00E07B61" w:rsidRPr="00432A67">
        <w:rPr>
          <w:i/>
          <w:iCs/>
          <w:lang w:val="en-GB"/>
        </w:rPr>
        <w:t xml:space="preserve">on </w:t>
      </w:r>
      <w:r w:rsidR="00DC324D" w:rsidRPr="00432A67">
        <w:rPr>
          <w:i/>
          <w:iCs/>
          <w:lang w:val="en-GB"/>
        </w:rPr>
        <w:t xml:space="preserve">coupling </w:t>
      </w:r>
      <w:r w:rsidR="00E07B61" w:rsidRPr="00432A67">
        <w:rPr>
          <w:i/>
          <w:iCs/>
          <w:lang w:val="en-GB"/>
        </w:rPr>
        <w:t xml:space="preserve">model </w:t>
      </w:r>
      <w:r w:rsidR="00DC324D" w:rsidRPr="00432A67">
        <w:rPr>
          <w:i/>
          <w:iCs/>
          <w:lang w:val="en-GB"/>
        </w:rPr>
        <w:t xml:space="preserve">with different </w:t>
      </w:r>
      <w:r w:rsidR="00B425CE" w:rsidRPr="00432A67">
        <w:rPr>
          <w:i/>
          <w:iCs/>
          <w:lang w:val="en-GB"/>
        </w:rPr>
        <w:t xml:space="preserve">category </w:t>
      </w:r>
      <w:r w:rsidR="00E07B61" w:rsidRPr="00432A67">
        <w:rPr>
          <w:i/>
          <w:iCs/>
          <w:lang w:val="en-GB"/>
        </w:rPr>
        <w:t>granularit</w:t>
      </w:r>
      <w:r w:rsidR="00DC324D" w:rsidRPr="00432A67">
        <w:rPr>
          <w:i/>
          <w:iCs/>
          <w:lang w:val="en-GB"/>
        </w:rPr>
        <w:t>ies</w:t>
      </w:r>
      <w:r w:rsidR="00E07B61" w:rsidRPr="00432A67">
        <w:rPr>
          <w:i/>
          <w:iCs/>
          <w:lang w:val="en-GB"/>
        </w:rPr>
        <w:t xml:space="preserve">. </w:t>
      </w:r>
      <w:r w:rsidR="008C31A6">
        <w:rPr>
          <w:i/>
          <w:iCs/>
          <w:lang w:val="en-GB"/>
        </w:rPr>
        <w:t xml:space="preserve">A simplistic </w:t>
      </w:r>
      <w:r w:rsidR="002C336F" w:rsidRPr="00432A67">
        <w:rPr>
          <w:i/>
          <w:iCs/>
          <w:lang w:val="en-GB"/>
        </w:rPr>
        <w:t xml:space="preserve">model </w:t>
      </w:r>
      <w:r w:rsidR="00670587" w:rsidRPr="00432A67">
        <w:rPr>
          <w:i/>
          <w:iCs/>
          <w:lang w:val="en-GB"/>
        </w:rPr>
        <w:t xml:space="preserve">may </w:t>
      </w:r>
      <w:r w:rsidR="008C31A6">
        <w:rPr>
          <w:i/>
          <w:iCs/>
          <w:lang w:val="en-GB"/>
        </w:rPr>
        <w:t>assume that</w:t>
      </w:r>
      <w:r w:rsidR="00230C67" w:rsidRPr="00432A67">
        <w:rPr>
          <w:i/>
          <w:iCs/>
          <w:lang w:val="en-GB"/>
        </w:rPr>
        <w:t xml:space="preserve"> </w:t>
      </w:r>
      <w:r w:rsidR="002C336F" w:rsidRPr="00432A67">
        <w:rPr>
          <w:i/>
          <w:iCs/>
          <w:lang w:val="en-GB"/>
        </w:rPr>
        <w:t xml:space="preserve">“electric mobility” </w:t>
      </w:r>
      <w:r w:rsidR="008C31A6">
        <w:rPr>
          <w:i/>
          <w:iCs/>
          <w:lang w:val="en-GB"/>
        </w:rPr>
        <w:t>implies</w:t>
      </w:r>
      <w:r w:rsidR="003834B4" w:rsidRPr="00432A67">
        <w:rPr>
          <w:i/>
          <w:iCs/>
          <w:lang w:val="en-GB"/>
        </w:rPr>
        <w:t xml:space="preserve"> </w:t>
      </w:r>
      <w:r w:rsidR="00B9033D" w:rsidRPr="00432A67">
        <w:rPr>
          <w:i/>
          <w:iCs/>
          <w:lang w:val="en-GB"/>
        </w:rPr>
        <w:t>“</w:t>
      </w:r>
      <w:r w:rsidR="002C336F" w:rsidRPr="00432A67">
        <w:rPr>
          <w:i/>
          <w:iCs/>
          <w:lang w:val="en-GB"/>
        </w:rPr>
        <w:t>electric car</w:t>
      </w:r>
      <w:r w:rsidR="008C31A6">
        <w:rPr>
          <w:i/>
          <w:iCs/>
          <w:lang w:val="en-GB"/>
        </w:rPr>
        <w:t>s &amp;</w:t>
      </w:r>
      <w:r w:rsidR="002404E5" w:rsidRPr="00432A67">
        <w:rPr>
          <w:i/>
          <w:iCs/>
          <w:lang w:val="en-GB"/>
        </w:rPr>
        <w:t xml:space="preserve"> </w:t>
      </w:r>
      <w:r w:rsidR="002C336F" w:rsidRPr="00432A67">
        <w:rPr>
          <w:i/>
          <w:iCs/>
          <w:lang w:val="en-GB"/>
        </w:rPr>
        <w:t>home</w:t>
      </w:r>
      <w:r w:rsidR="002404E5" w:rsidRPr="00432A67">
        <w:rPr>
          <w:i/>
          <w:iCs/>
          <w:lang w:val="en-GB"/>
        </w:rPr>
        <w:t xml:space="preserve"> charging</w:t>
      </w:r>
      <w:r w:rsidR="00B9033D" w:rsidRPr="00432A67">
        <w:rPr>
          <w:i/>
          <w:iCs/>
          <w:lang w:val="en-GB"/>
        </w:rPr>
        <w:t>”</w:t>
      </w:r>
      <w:r w:rsidR="002C336F" w:rsidRPr="00432A67">
        <w:rPr>
          <w:i/>
          <w:iCs/>
          <w:lang w:val="en-GB"/>
        </w:rPr>
        <w:t xml:space="preserve">, </w:t>
      </w:r>
      <w:r w:rsidR="00A43080" w:rsidRPr="00432A67">
        <w:rPr>
          <w:i/>
          <w:iCs/>
          <w:lang w:val="en-GB"/>
        </w:rPr>
        <w:t>a more advanced</w:t>
      </w:r>
      <w:r w:rsidR="002C336F" w:rsidRPr="00432A67">
        <w:rPr>
          <w:i/>
          <w:iCs/>
          <w:lang w:val="en-GB"/>
        </w:rPr>
        <w:t xml:space="preserve"> model</w:t>
      </w:r>
      <w:r w:rsidR="00A43080" w:rsidRPr="00432A67">
        <w:rPr>
          <w:i/>
          <w:iCs/>
          <w:lang w:val="en-GB"/>
        </w:rPr>
        <w:t xml:space="preserve"> may model </w:t>
      </w:r>
      <w:r w:rsidR="004A3EA0" w:rsidRPr="00432A67">
        <w:rPr>
          <w:i/>
          <w:iCs/>
          <w:lang w:val="en-GB"/>
        </w:rPr>
        <w:t xml:space="preserve">the </w:t>
      </w:r>
      <w:r w:rsidR="00ED135D" w:rsidRPr="00432A67">
        <w:rPr>
          <w:i/>
          <w:iCs/>
          <w:lang w:val="en-GB"/>
        </w:rPr>
        <w:t xml:space="preserve">full </w:t>
      </w:r>
      <w:r w:rsidR="001D4397" w:rsidRPr="00432A67">
        <w:rPr>
          <w:i/>
          <w:iCs/>
          <w:lang w:val="en-GB"/>
        </w:rPr>
        <w:t>“</w:t>
      </w:r>
      <w:r w:rsidR="004A3EA0" w:rsidRPr="00432A67">
        <w:rPr>
          <w:i/>
          <w:iCs/>
          <w:lang w:val="en-GB"/>
        </w:rPr>
        <w:t>electric</w:t>
      </w:r>
      <w:r w:rsidR="003834B4" w:rsidRPr="00432A67">
        <w:rPr>
          <w:i/>
          <w:iCs/>
          <w:lang w:val="en-GB"/>
        </w:rPr>
        <w:t xml:space="preserve"> </w:t>
      </w:r>
      <w:r w:rsidR="00A43080" w:rsidRPr="00432A67">
        <w:rPr>
          <w:i/>
          <w:iCs/>
          <w:lang w:val="en-GB"/>
        </w:rPr>
        <w:t>cars, vans, trucks</w:t>
      </w:r>
      <w:r w:rsidR="001D4397" w:rsidRPr="00432A67">
        <w:rPr>
          <w:i/>
          <w:iCs/>
          <w:lang w:val="en-GB"/>
        </w:rPr>
        <w:t xml:space="preserve"> -</w:t>
      </w:r>
      <w:proofErr w:type="gramStart"/>
      <w:r w:rsidR="001D4397" w:rsidRPr="00432A67">
        <w:rPr>
          <w:i/>
          <w:iCs/>
          <w:lang w:val="en-GB"/>
        </w:rPr>
        <w:t xml:space="preserve">&gt; </w:t>
      </w:r>
      <w:r w:rsidR="00A43080" w:rsidRPr="00432A67">
        <w:rPr>
          <w:i/>
          <w:iCs/>
          <w:lang w:val="en-GB"/>
        </w:rPr>
        <w:t xml:space="preserve"> </w:t>
      </w:r>
      <w:r w:rsidR="00783FBE" w:rsidRPr="00432A67">
        <w:rPr>
          <w:i/>
          <w:iCs/>
          <w:lang w:val="en-GB"/>
        </w:rPr>
        <w:t>home</w:t>
      </w:r>
      <w:proofErr w:type="gramEnd"/>
      <w:r w:rsidR="00783FBE" w:rsidRPr="00432A67">
        <w:rPr>
          <w:i/>
          <w:iCs/>
          <w:lang w:val="en-GB"/>
        </w:rPr>
        <w:t xml:space="preserve">, office, </w:t>
      </w:r>
      <w:r w:rsidR="002404E5" w:rsidRPr="00432A67">
        <w:rPr>
          <w:i/>
          <w:iCs/>
          <w:lang w:val="en-GB"/>
        </w:rPr>
        <w:t>road</w:t>
      </w:r>
      <w:r w:rsidR="00B9033D" w:rsidRPr="00432A67">
        <w:rPr>
          <w:i/>
          <w:iCs/>
          <w:lang w:val="en-GB"/>
        </w:rPr>
        <w:t xml:space="preserve"> charging infrastructure</w:t>
      </w:r>
      <w:r w:rsidR="00ED135D" w:rsidRPr="00432A67">
        <w:rPr>
          <w:i/>
          <w:iCs/>
          <w:lang w:val="en-GB"/>
        </w:rPr>
        <w:t>”</w:t>
      </w:r>
      <w:r w:rsidR="009D72E0" w:rsidRPr="00432A67">
        <w:rPr>
          <w:i/>
          <w:iCs/>
          <w:lang w:val="en-GB"/>
        </w:rPr>
        <w:t xml:space="preserve"> </w:t>
      </w:r>
      <w:r w:rsidR="00B425CE" w:rsidRPr="00432A67">
        <w:rPr>
          <w:i/>
          <w:iCs/>
          <w:lang w:val="en-GB"/>
        </w:rPr>
        <w:t>dynamics</w:t>
      </w:r>
      <w:r w:rsidR="005125D0" w:rsidRPr="00432A67">
        <w:rPr>
          <w:i/>
          <w:iCs/>
          <w:lang w:val="en-GB"/>
        </w:rPr>
        <w:t xml:space="preserve">. </w:t>
      </w:r>
      <w:r w:rsidR="007D49DD" w:rsidRPr="00432A67">
        <w:rPr>
          <w:i/>
          <w:iCs/>
          <w:lang w:val="en-GB"/>
        </w:rPr>
        <w:t xml:space="preserve">The two models may </w:t>
      </w:r>
      <w:proofErr w:type="gramStart"/>
      <w:r w:rsidR="007D49DD" w:rsidRPr="00432A67">
        <w:rPr>
          <w:i/>
          <w:iCs/>
          <w:lang w:val="en-GB"/>
        </w:rPr>
        <w:t>be</w:t>
      </w:r>
      <w:r w:rsidR="0098380B">
        <w:rPr>
          <w:i/>
          <w:iCs/>
          <w:lang w:val="en-GB"/>
        </w:rPr>
        <w:t xml:space="preserve"> in</w:t>
      </w:r>
      <w:r w:rsidR="007D49DD" w:rsidRPr="00432A67">
        <w:rPr>
          <w:i/>
          <w:iCs/>
          <w:lang w:val="en-GB"/>
        </w:rPr>
        <w:t xml:space="preserve"> </w:t>
      </w:r>
      <w:r w:rsidR="005649C9">
        <w:rPr>
          <w:i/>
          <w:iCs/>
          <w:lang w:val="en-GB"/>
        </w:rPr>
        <w:t>agreement</w:t>
      </w:r>
      <w:proofErr w:type="gramEnd"/>
      <w:r w:rsidR="007D49DD" w:rsidRPr="00432A67">
        <w:rPr>
          <w:i/>
          <w:iCs/>
          <w:lang w:val="en-GB"/>
        </w:rPr>
        <w:t xml:space="preserve"> </w:t>
      </w:r>
      <w:r w:rsidR="00D3057C" w:rsidRPr="00432A67">
        <w:rPr>
          <w:i/>
          <w:iCs/>
          <w:lang w:val="en-GB"/>
        </w:rPr>
        <w:t xml:space="preserve">as long as </w:t>
      </w:r>
      <w:r w:rsidR="007D49DD" w:rsidRPr="00432A67">
        <w:rPr>
          <w:i/>
          <w:iCs/>
          <w:lang w:val="en-GB"/>
        </w:rPr>
        <w:t>electric mobility</w:t>
      </w:r>
      <w:r w:rsidR="00D3057C" w:rsidRPr="00432A67">
        <w:rPr>
          <w:i/>
          <w:iCs/>
          <w:lang w:val="en-GB"/>
        </w:rPr>
        <w:t xml:space="preserve"> levels are low</w:t>
      </w:r>
      <w:r w:rsidR="007D49DD" w:rsidRPr="00432A67">
        <w:rPr>
          <w:i/>
          <w:iCs/>
          <w:lang w:val="en-GB"/>
        </w:rPr>
        <w:t xml:space="preserve"> </w:t>
      </w:r>
      <w:r w:rsidR="007E67A1">
        <w:rPr>
          <w:i/>
          <w:iCs/>
          <w:lang w:val="en-GB"/>
        </w:rPr>
        <w:t xml:space="preserve">and </w:t>
      </w:r>
      <w:r w:rsidR="00B81CAB">
        <w:rPr>
          <w:i/>
          <w:iCs/>
          <w:lang w:val="en-GB"/>
        </w:rPr>
        <w:t xml:space="preserve">home charging </w:t>
      </w:r>
      <w:r w:rsidR="001E3C31">
        <w:rPr>
          <w:i/>
          <w:iCs/>
          <w:lang w:val="en-GB"/>
        </w:rPr>
        <w:t>dominates but</w:t>
      </w:r>
      <w:r w:rsidR="00A162C0">
        <w:rPr>
          <w:i/>
          <w:iCs/>
          <w:lang w:val="en-GB"/>
        </w:rPr>
        <w:t xml:space="preserve"> will</w:t>
      </w:r>
      <w:r w:rsidR="00D3057C" w:rsidRPr="00432A67">
        <w:rPr>
          <w:i/>
          <w:iCs/>
          <w:lang w:val="en-GB"/>
        </w:rPr>
        <w:t xml:space="preserve"> </w:t>
      </w:r>
      <w:r w:rsidR="005649C9">
        <w:rPr>
          <w:i/>
          <w:iCs/>
          <w:lang w:val="en-GB"/>
        </w:rPr>
        <w:t xml:space="preserve">strongly </w:t>
      </w:r>
      <w:r w:rsidR="00D3057C" w:rsidRPr="00432A67">
        <w:rPr>
          <w:i/>
          <w:iCs/>
          <w:lang w:val="en-GB"/>
        </w:rPr>
        <w:t>diverge a</w:t>
      </w:r>
      <w:r w:rsidR="00B81CAB">
        <w:rPr>
          <w:i/>
          <w:iCs/>
          <w:lang w:val="en-GB"/>
        </w:rPr>
        <w:t>s</w:t>
      </w:r>
      <w:r w:rsidR="00B425CE" w:rsidRPr="00432A67">
        <w:rPr>
          <w:i/>
          <w:iCs/>
          <w:lang w:val="en-GB"/>
        </w:rPr>
        <w:t xml:space="preserve"> </w:t>
      </w:r>
      <w:r w:rsidR="00A162C0">
        <w:rPr>
          <w:i/>
          <w:iCs/>
          <w:lang w:val="en-GB"/>
        </w:rPr>
        <w:t xml:space="preserve">overall </w:t>
      </w:r>
      <w:r w:rsidR="00B425CE" w:rsidRPr="00432A67">
        <w:rPr>
          <w:i/>
          <w:iCs/>
          <w:lang w:val="en-GB"/>
        </w:rPr>
        <w:t>electric mobility levels increase</w:t>
      </w:r>
      <w:r w:rsidR="00760158">
        <w:rPr>
          <w:i/>
          <w:iCs/>
          <w:lang w:val="en-GB"/>
        </w:rPr>
        <w:t xml:space="preserve"> and the full market complexity </w:t>
      </w:r>
      <w:r w:rsidR="005649C9">
        <w:rPr>
          <w:i/>
          <w:iCs/>
          <w:lang w:val="en-GB"/>
        </w:rPr>
        <w:t>becomes apparent</w:t>
      </w:r>
      <w:r w:rsidR="00432A67" w:rsidRPr="00432A67">
        <w:rPr>
          <w:i/>
          <w:iCs/>
          <w:lang w:val="en-GB"/>
        </w:rPr>
        <w:t>.</w:t>
      </w:r>
      <w:r w:rsidR="007D49DD" w:rsidRPr="00432A67">
        <w:rPr>
          <w:i/>
          <w:iCs/>
          <w:lang w:val="en-GB"/>
        </w:rPr>
        <w:t xml:space="preserve"> </w:t>
      </w:r>
      <w:r w:rsidR="00074479" w:rsidRPr="00432A67">
        <w:rPr>
          <w:i/>
          <w:iCs/>
          <w:lang w:val="en-GB"/>
        </w:rPr>
        <w:t xml:space="preserve"> </w:t>
      </w:r>
      <w:r w:rsidR="00067D33" w:rsidRPr="00432A67">
        <w:rPr>
          <w:i/>
          <w:iCs/>
          <w:lang w:val="en-GB"/>
        </w:rPr>
        <w:t xml:space="preserve"> </w:t>
      </w:r>
    </w:p>
    <w:p w14:paraId="1917ACEC" w14:textId="4656C1E7" w:rsidR="006D5D55" w:rsidRPr="007B442F" w:rsidRDefault="00760158" w:rsidP="007B442F">
      <w:pPr>
        <w:pStyle w:val="ListParagraph"/>
        <w:numPr>
          <w:ilvl w:val="0"/>
          <w:numId w:val="11"/>
        </w:numPr>
        <w:spacing w:line="257" w:lineRule="auto"/>
        <w:rPr>
          <w:lang w:val="en-GB"/>
        </w:rPr>
      </w:pPr>
      <w:proofErr w:type="gramStart"/>
      <w:r w:rsidRPr="00A66600">
        <w:rPr>
          <w:b/>
          <w:bCs/>
          <w:lang w:val="en-GB"/>
        </w:rPr>
        <w:t>Feedbacks</w:t>
      </w:r>
      <w:proofErr w:type="gramEnd"/>
      <w:r w:rsidRPr="00A66600">
        <w:rPr>
          <w:b/>
          <w:bCs/>
          <w:lang w:val="en-GB"/>
        </w:rPr>
        <w:t xml:space="preserve"> &amp; non-linearities. </w:t>
      </w:r>
      <w:r w:rsidRPr="00A66600">
        <w:rPr>
          <w:lang w:val="en-GB"/>
        </w:rPr>
        <w:t xml:space="preserve">the parameters of generalized objects can be subjects to “real world </w:t>
      </w:r>
      <w:proofErr w:type="gramStart"/>
      <w:r w:rsidRPr="00A66600">
        <w:rPr>
          <w:lang w:val="en-GB"/>
        </w:rPr>
        <w:t>feedbacks</w:t>
      </w:r>
      <w:proofErr w:type="gramEnd"/>
      <w:r w:rsidRPr="00A66600">
        <w:rPr>
          <w:lang w:val="en-GB"/>
        </w:rPr>
        <w:t>”</w:t>
      </w:r>
      <w:r w:rsidR="004A51C7" w:rsidRPr="00A66600">
        <w:rPr>
          <w:lang w:val="en-GB"/>
        </w:rPr>
        <w:t xml:space="preserve"> </w:t>
      </w:r>
      <w:r w:rsidR="00B93ED3" w:rsidRPr="00A66600">
        <w:rPr>
          <w:lang w:val="en-GB"/>
        </w:rPr>
        <w:t xml:space="preserve">and </w:t>
      </w:r>
      <w:r w:rsidR="007B442F">
        <w:rPr>
          <w:lang w:val="en-GB"/>
        </w:rPr>
        <w:t xml:space="preserve">are likely </w:t>
      </w:r>
      <w:r w:rsidR="00B93ED3" w:rsidRPr="00A66600">
        <w:rPr>
          <w:lang w:val="en-GB"/>
        </w:rPr>
        <w:t>not</w:t>
      </w:r>
      <w:r w:rsidR="007B442F">
        <w:rPr>
          <w:lang w:val="en-GB"/>
        </w:rPr>
        <w:t xml:space="preserve"> </w:t>
      </w:r>
      <w:r w:rsidR="00B93ED3" w:rsidRPr="00A66600">
        <w:rPr>
          <w:lang w:val="en-GB"/>
        </w:rPr>
        <w:t xml:space="preserve">constants </w:t>
      </w:r>
      <w:r w:rsidR="007B442F">
        <w:rPr>
          <w:lang w:val="en-GB"/>
        </w:rPr>
        <w:t>during the energy modelling process</w:t>
      </w:r>
      <w:r w:rsidRPr="007B442F">
        <w:rPr>
          <w:lang w:val="en-GB"/>
        </w:rPr>
        <w:t xml:space="preserve">. </w:t>
      </w:r>
      <w:r w:rsidR="00DD08BB" w:rsidRPr="007B442F">
        <w:rPr>
          <w:lang w:val="en-GB"/>
        </w:rPr>
        <w:t>Key asset p</w:t>
      </w:r>
      <w:r w:rsidRPr="007B442F">
        <w:rPr>
          <w:lang w:val="en-GB"/>
        </w:rPr>
        <w:t xml:space="preserve">arameters like </w:t>
      </w:r>
      <w:r w:rsidR="00484A19" w:rsidRPr="007B442F">
        <w:rPr>
          <w:lang w:val="en-GB"/>
        </w:rPr>
        <w:t>“investment cost”</w:t>
      </w:r>
      <w:proofErr w:type="gramStart"/>
      <w:r w:rsidR="00484A19" w:rsidRPr="007B442F">
        <w:rPr>
          <w:lang w:val="en-GB"/>
        </w:rPr>
        <w:t>,</w:t>
      </w:r>
      <w:r w:rsidR="00850184">
        <w:rPr>
          <w:lang w:val="en-GB"/>
        </w:rPr>
        <w:t xml:space="preserve"> ”maintenance</w:t>
      </w:r>
      <w:proofErr w:type="gramEnd"/>
      <w:r w:rsidR="00850184">
        <w:rPr>
          <w:lang w:val="en-GB"/>
        </w:rPr>
        <w:t xml:space="preserve"> cost”,</w:t>
      </w:r>
      <w:r w:rsidR="00484A19" w:rsidRPr="007B442F">
        <w:rPr>
          <w:lang w:val="en-GB"/>
        </w:rPr>
        <w:t xml:space="preserve"> </w:t>
      </w:r>
      <w:r w:rsidRPr="007B442F">
        <w:rPr>
          <w:lang w:val="en-GB"/>
        </w:rPr>
        <w:t>“efficiency”, “</w:t>
      </w:r>
      <w:r w:rsidR="000B1164" w:rsidRPr="007B442F">
        <w:rPr>
          <w:lang w:val="en-GB"/>
        </w:rPr>
        <w:t xml:space="preserve">behaviour </w:t>
      </w:r>
      <w:r w:rsidRPr="007B442F">
        <w:rPr>
          <w:lang w:val="en-GB"/>
        </w:rPr>
        <w:t xml:space="preserve">profile”, etc. </w:t>
      </w:r>
      <w:r w:rsidR="00F71AF3">
        <w:rPr>
          <w:lang w:val="en-GB"/>
        </w:rPr>
        <w:t xml:space="preserve">may </w:t>
      </w:r>
      <w:r w:rsidR="00084122">
        <w:rPr>
          <w:lang w:val="en-GB"/>
        </w:rPr>
        <w:t>depend</w:t>
      </w:r>
      <w:r w:rsidR="005306FE" w:rsidRPr="007B442F">
        <w:rPr>
          <w:lang w:val="en-GB"/>
        </w:rPr>
        <w:t xml:space="preserve"> </w:t>
      </w:r>
      <w:r w:rsidR="00D74B61" w:rsidRPr="007B442F">
        <w:rPr>
          <w:lang w:val="en-GB"/>
        </w:rPr>
        <w:t>on the size</w:t>
      </w:r>
      <w:r w:rsidR="005306FE" w:rsidRPr="007B442F">
        <w:rPr>
          <w:lang w:val="en-GB"/>
        </w:rPr>
        <w:t xml:space="preserve"> of the </w:t>
      </w:r>
      <w:r w:rsidR="00D159BA" w:rsidRPr="007B442F">
        <w:rPr>
          <w:lang w:val="en-GB"/>
        </w:rPr>
        <w:t xml:space="preserve">underlying </w:t>
      </w:r>
      <w:r w:rsidR="005306FE" w:rsidRPr="007B442F">
        <w:rPr>
          <w:lang w:val="en-GB"/>
        </w:rPr>
        <w:t>asset</w:t>
      </w:r>
      <w:r w:rsidR="00CA0AA9">
        <w:rPr>
          <w:lang w:val="en-GB"/>
        </w:rPr>
        <w:t xml:space="preserve"> (“economy of scale”), size of </w:t>
      </w:r>
      <w:r w:rsidR="001075F9">
        <w:rPr>
          <w:lang w:val="en-GB"/>
        </w:rPr>
        <w:t>other assets (</w:t>
      </w:r>
      <w:r w:rsidR="00F00A9C">
        <w:rPr>
          <w:lang w:val="en-GB"/>
        </w:rPr>
        <w:t xml:space="preserve">“positive and negative </w:t>
      </w:r>
      <w:r w:rsidR="001075F9">
        <w:rPr>
          <w:lang w:val="en-GB"/>
        </w:rPr>
        <w:t>cross c</w:t>
      </w:r>
      <w:r w:rsidR="00850184">
        <w:rPr>
          <w:lang w:val="en-GB"/>
        </w:rPr>
        <w:t>orrelations</w:t>
      </w:r>
      <w:r w:rsidR="00F00A9C">
        <w:rPr>
          <w:lang w:val="en-GB"/>
        </w:rPr>
        <w:t>”</w:t>
      </w:r>
      <w:r w:rsidR="001075F9">
        <w:rPr>
          <w:lang w:val="en-GB"/>
        </w:rPr>
        <w:t>)</w:t>
      </w:r>
      <w:r w:rsidR="00CA0AA9">
        <w:rPr>
          <w:lang w:val="en-GB"/>
        </w:rPr>
        <w:t xml:space="preserve"> or the size of </w:t>
      </w:r>
      <w:r w:rsidR="00F71AF3">
        <w:rPr>
          <w:lang w:val="en-GB"/>
        </w:rPr>
        <w:t>asset investments</w:t>
      </w:r>
      <w:r w:rsidR="001969FD">
        <w:rPr>
          <w:lang w:val="en-GB"/>
        </w:rPr>
        <w:t>/ year.</w:t>
      </w:r>
      <w:r w:rsidR="00F71AF3">
        <w:rPr>
          <w:lang w:val="en-GB"/>
        </w:rPr>
        <w:t xml:space="preserve"> </w:t>
      </w:r>
      <w:r w:rsidRPr="007B442F">
        <w:rPr>
          <w:lang w:val="en-GB"/>
        </w:rPr>
        <w:t xml:space="preserve"> </w:t>
      </w:r>
    </w:p>
    <w:p w14:paraId="3459EDA6" w14:textId="10625482" w:rsidR="00A514B8" w:rsidRDefault="00E3451A" w:rsidP="00575633">
      <w:pPr>
        <w:spacing w:line="257" w:lineRule="auto"/>
        <w:ind w:left="720"/>
        <w:rPr>
          <w:b/>
          <w:bCs/>
          <w:lang w:val="en-GB"/>
        </w:rPr>
      </w:pPr>
      <w:r w:rsidRPr="00E3451A">
        <w:rPr>
          <w:noProof/>
        </w:rPr>
        <w:lastRenderedPageBreak/>
        <w:drawing>
          <wp:inline distT="0" distB="0" distL="0" distR="0" wp14:anchorId="45DB24AE" wp14:editId="37D39A95">
            <wp:extent cx="2622550" cy="1572949"/>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67173" cy="1599713"/>
                    </a:xfrm>
                    <a:prstGeom prst="rect">
                      <a:avLst/>
                    </a:prstGeom>
                    <a:noFill/>
                    <a:ln>
                      <a:noFill/>
                    </a:ln>
                  </pic:spPr>
                </pic:pic>
              </a:graphicData>
            </a:graphic>
          </wp:inline>
        </w:drawing>
      </w:r>
      <w:r w:rsidR="003A16A0" w:rsidRPr="003A16A0">
        <w:rPr>
          <w:noProof/>
        </w:rPr>
        <w:drawing>
          <wp:inline distT="0" distB="0" distL="0" distR="0" wp14:anchorId="4D7B15A7" wp14:editId="00F9C9E2">
            <wp:extent cx="2178050" cy="15836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9435" cy="1599243"/>
                    </a:xfrm>
                    <a:prstGeom prst="rect">
                      <a:avLst/>
                    </a:prstGeom>
                    <a:noFill/>
                    <a:ln>
                      <a:noFill/>
                    </a:ln>
                  </pic:spPr>
                </pic:pic>
              </a:graphicData>
            </a:graphic>
          </wp:inline>
        </w:drawing>
      </w:r>
    </w:p>
    <w:p w14:paraId="7B98D5B6" w14:textId="1E5182D6" w:rsidR="00D8470F" w:rsidRPr="000A465F" w:rsidRDefault="00D8470F" w:rsidP="00575633">
      <w:pPr>
        <w:spacing w:line="257" w:lineRule="auto"/>
        <w:ind w:left="720"/>
        <w:rPr>
          <w:i/>
          <w:iCs/>
          <w:lang w:val="en-GB"/>
        </w:rPr>
      </w:pPr>
      <w:r w:rsidRPr="003A6FCB">
        <w:rPr>
          <w:i/>
          <w:iCs/>
          <w:lang w:val="en-GB"/>
        </w:rPr>
        <w:t>Example</w:t>
      </w:r>
      <w:r w:rsidR="00DF2480">
        <w:rPr>
          <w:i/>
          <w:iCs/>
          <w:lang w:val="en-GB"/>
        </w:rPr>
        <w:t>s</w:t>
      </w:r>
      <w:r w:rsidRPr="003A6FCB">
        <w:rPr>
          <w:i/>
          <w:iCs/>
          <w:lang w:val="en-GB"/>
        </w:rPr>
        <w:t xml:space="preserve"> of </w:t>
      </w:r>
      <w:r w:rsidR="00E42283">
        <w:rPr>
          <w:i/>
          <w:iCs/>
          <w:lang w:val="en-GB"/>
        </w:rPr>
        <w:t>real w</w:t>
      </w:r>
      <w:r w:rsidR="008C2F81">
        <w:rPr>
          <w:i/>
          <w:iCs/>
          <w:lang w:val="en-GB"/>
        </w:rPr>
        <w:t>o</w:t>
      </w:r>
      <w:r w:rsidR="00E42283">
        <w:rPr>
          <w:i/>
          <w:iCs/>
          <w:lang w:val="en-GB"/>
        </w:rPr>
        <w:t xml:space="preserve">rld </w:t>
      </w:r>
      <w:proofErr w:type="gramStart"/>
      <w:r w:rsidR="00E42283">
        <w:rPr>
          <w:i/>
          <w:iCs/>
          <w:lang w:val="en-GB"/>
        </w:rPr>
        <w:t>feedback</w:t>
      </w:r>
      <w:r w:rsidR="00E22B64">
        <w:rPr>
          <w:i/>
          <w:iCs/>
          <w:lang w:val="en-GB"/>
        </w:rPr>
        <w:t>s</w:t>
      </w:r>
      <w:proofErr w:type="gramEnd"/>
      <w:r w:rsidR="008C2F81">
        <w:rPr>
          <w:i/>
          <w:iCs/>
          <w:lang w:val="en-GB"/>
        </w:rPr>
        <w:t xml:space="preserve"> on</w:t>
      </w:r>
      <w:r w:rsidR="00EB6EFA">
        <w:rPr>
          <w:i/>
          <w:iCs/>
          <w:lang w:val="en-GB"/>
        </w:rPr>
        <w:t xml:space="preserve"> </w:t>
      </w:r>
      <w:r w:rsidR="00E22B64">
        <w:rPr>
          <w:i/>
          <w:iCs/>
          <w:lang w:val="en-GB"/>
        </w:rPr>
        <w:t xml:space="preserve">(assumed) constant </w:t>
      </w:r>
      <w:r w:rsidR="00EB6EFA">
        <w:rPr>
          <w:i/>
          <w:iCs/>
          <w:lang w:val="en-GB"/>
        </w:rPr>
        <w:t>parameters</w:t>
      </w:r>
      <w:r w:rsidR="003C45A5" w:rsidRPr="003A6FCB">
        <w:rPr>
          <w:i/>
          <w:iCs/>
          <w:lang w:val="en-GB"/>
        </w:rPr>
        <w:t xml:space="preserve">: </w:t>
      </w:r>
      <w:r w:rsidR="00DF2480">
        <w:rPr>
          <w:i/>
          <w:iCs/>
          <w:lang w:val="en-GB"/>
        </w:rPr>
        <w:t xml:space="preserve">left: </w:t>
      </w:r>
      <w:r w:rsidR="003C45A5" w:rsidRPr="003A6FCB">
        <w:rPr>
          <w:i/>
          <w:iCs/>
          <w:lang w:val="en-GB"/>
        </w:rPr>
        <w:t xml:space="preserve">initial solar PV capacity is likely installed due south but as </w:t>
      </w:r>
      <w:r w:rsidR="009B4ECF" w:rsidRPr="003A6FCB">
        <w:rPr>
          <w:i/>
          <w:iCs/>
          <w:lang w:val="en-GB"/>
        </w:rPr>
        <w:t xml:space="preserve">network </w:t>
      </w:r>
      <w:r w:rsidR="003C45A5" w:rsidRPr="003A6FCB">
        <w:rPr>
          <w:i/>
          <w:iCs/>
          <w:lang w:val="en-GB"/>
        </w:rPr>
        <w:t>congestion</w:t>
      </w:r>
      <w:r w:rsidR="009B4ECF" w:rsidRPr="003A6FCB">
        <w:rPr>
          <w:i/>
          <w:iCs/>
          <w:lang w:val="en-GB"/>
        </w:rPr>
        <w:t xml:space="preserve"> and prices</w:t>
      </w:r>
      <w:r w:rsidR="009E1584" w:rsidRPr="003A6FCB">
        <w:rPr>
          <w:i/>
          <w:iCs/>
          <w:lang w:val="en-GB"/>
        </w:rPr>
        <w:t xml:space="preserve"> become </w:t>
      </w:r>
      <w:r w:rsidR="00FD657D">
        <w:rPr>
          <w:i/>
          <w:iCs/>
          <w:lang w:val="en-GB"/>
        </w:rPr>
        <w:t>real factors,</w:t>
      </w:r>
      <w:r w:rsidR="009E1584" w:rsidRPr="003A6FCB">
        <w:rPr>
          <w:i/>
          <w:iCs/>
          <w:lang w:val="en-GB"/>
        </w:rPr>
        <w:t xml:space="preserve"> </w:t>
      </w:r>
      <w:r w:rsidR="008B5EA3">
        <w:rPr>
          <w:i/>
          <w:iCs/>
          <w:lang w:val="en-GB"/>
        </w:rPr>
        <w:t>additional</w:t>
      </w:r>
      <w:r w:rsidR="009E1584" w:rsidRPr="003A6FCB">
        <w:rPr>
          <w:i/>
          <w:iCs/>
          <w:lang w:val="en-GB"/>
        </w:rPr>
        <w:t xml:space="preserve"> solar </w:t>
      </w:r>
      <w:r w:rsidR="000A465F">
        <w:rPr>
          <w:i/>
          <w:iCs/>
          <w:lang w:val="en-GB"/>
        </w:rPr>
        <w:t>PV investments</w:t>
      </w:r>
      <w:r w:rsidR="009E1584" w:rsidRPr="003A6FCB">
        <w:rPr>
          <w:i/>
          <w:iCs/>
          <w:lang w:val="en-GB"/>
        </w:rPr>
        <w:t xml:space="preserve"> are more likely to be </w:t>
      </w:r>
      <w:r w:rsidR="00FD657D">
        <w:rPr>
          <w:i/>
          <w:iCs/>
          <w:lang w:val="en-GB"/>
        </w:rPr>
        <w:t xml:space="preserve">oriented </w:t>
      </w:r>
      <w:r w:rsidR="009E1584" w:rsidRPr="003A6FCB">
        <w:rPr>
          <w:i/>
          <w:iCs/>
          <w:lang w:val="en-GB"/>
        </w:rPr>
        <w:t>east – wes</w:t>
      </w:r>
      <w:r w:rsidR="00F124BD">
        <w:rPr>
          <w:i/>
          <w:iCs/>
          <w:lang w:val="en-GB"/>
        </w:rPr>
        <w:t>t</w:t>
      </w:r>
      <w:r w:rsidR="000A465F">
        <w:rPr>
          <w:i/>
          <w:iCs/>
          <w:lang w:val="en-GB"/>
        </w:rPr>
        <w:t xml:space="preserve">, resulting in a </w:t>
      </w:r>
      <w:r w:rsidR="004723A2">
        <w:rPr>
          <w:i/>
          <w:iCs/>
          <w:lang w:val="en-GB"/>
        </w:rPr>
        <w:t>widening</w:t>
      </w:r>
      <w:r w:rsidR="00E22B64">
        <w:rPr>
          <w:i/>
          <w:iCs/>
          <w:lang w:val="en-GB"/>
        </w:rPr>
        <w:t xml:space="preserve"> of</w:t>
      </w:r>
      <w:r w:rsidR="004723A2">
        <w:rPr>
          <w:i/>
          <w:iCs/>
          <w:lang w:val="en-GB"/>
        </w:rPr>
        <w:t xml:space="preserve"> the</w:t>
      </w:r>
      <w:r w:rsidR="00EB6EFA">
        <w:rPr>
          <w:i/>
          <w:iCs/>
          <w:lang w:val="en-GB"/>
        </w:rPr>
        <w:t xml:space="preserve"> </w:t>
      </w:r>
      <w:r w:rsidR="008B5EA3">
        <w:rPr>
          <w:i/>
          <w:iCs/>
          <w:lang w:val="en-GB"/>
        </w:rPr>
        <w:t xml:space="preserve">effective </w:t>
      </w:r>
      <w:r w:rsidR="00EB6EFA">
        <w:rPr>
          <w:i/>
          <w:iCs/>
          <w:lang w:val="en-GB"/>
        </w:rPr>
        <w:t xml:space="preserve">solar </w:t>
      </w:r>
      <w:r w:rsidR="004723A2">
        <w:rPr>
          <w:i/>
          <w:iCs/>
          <w:lang w:val="en-GB"/>
        </w:rPr>
        <w:t xml:space="preserve">PV production </w:t>
      </w:r>
      <w:r w:rsidR="00EB6EFA">
        <w:rPr>
          <w:i/>
          <w:iCs/>
          <w:lang w:val="en-GB"/>
        </w:rPr>
        <w:t>profile</w:t>
      </w:r>
      <w:r w:rsidR="004723A2">
        <w:rPr>
          <w:i/>
          <w:iCs/>
          <w:lang w:val="en-GB"/>
        </w:rPr>
        <w:t>.</w:t>
      </w:r>
      <w:r w:rsidR="00B07A2F">
        <w:rPr>
          <w:i/>
          <w:iCs/>
          <w:lang w:val="en-GB"/>
        </w:rPr>
        <w:t xml:space="preserve"> </w:t>
      </w:r>
      <w:r w:rsidR="00EB6EFA">
        <w:rPr>
          <w:i/>
          <w:iCs/>
          <w:lang w:val="en-GB"/>
        </w:rPr>
        <w:t xml:space="preserve"> </w:t>
      </w:r>
      <w:r w:rsidR="003F3CE4">
        <w:rPr>
          <w:i/>
          <w:iCs/>
          <w:lang w:val="en-GB"/>
        </w:rPr>
        <w:t xml:space="preserve">Right: the relation </w:t>
      </w:r>
      <w:r w:rsidR="008D3D7F">
        <w:rPr>
          <w:i/>
          <w:iCs/>
          <w:lang w:val="en-GB"/>
        </w:rPr>
        <w:t>“</w:t>
      </w:r>
      <w:r w:rsidR="003F3CE4">
        <w:rPr>
          <w:i/>
          <w:iCs/>
          <w:lang w:val="en-GB"/>
        </w:rPr>
        <w:t>pressure drop</w:t>
      </w:r>
      <w:r w:rsidR="008D3D7F">
        <w:rPr>
          <w:i/>
          <w:iCs/>
          <w:lang w:val="en-GB"/>
        </w:rPr>
        <w:t xml:space="preserve">&lt;-&gt; flow” for gasses in a pipeline </w:t>
      </w:r>
      <w:r w:rsidR="006A26FB">
        <w:rPr>
          <w:i/>
          <w:iCs/>
          <w:lang w:val="en-GB"/>
        </w:rPr>
        <w:t xml:space="preserve">follows </w:t>
      </w:r>
      <w:r w:rsidR="00002C07">
        <w:rPr>
          <w:i/>
          <w:iCs/>
          <w:lang w:val="en-GB"/>
        </w:rPr>
        <w:t>the</w:t>
      </w:r>
      <w:r w:rsidR="006A26FB">
        <w:rPr>
          <w:i/>
          <w:iCs/>
          <w:lang w:val="en-GB"/>
        </w:rPr>
        <w:t xml:space="preserve"> quadratic</w:t>
      </w:r>
      <w:r w:rsidR="003347AB">
        <w:rPr>
          <w:i/>
          <w:iCs/>
          <w:lang w:val="en-GB"/>
        </w:rPr>
        <w:t xml:space="preserve"> </w:t>
      </w:r>
      <w:r w:rsidR="00002C07">
        <w:rPr>
          <w:i/>
          <w:iCs/>
          <w:lang w:val="en-GB"/>
        </w:rPr>
        <w:t>curve</w:t>
      </w:r>
      <w:r w:rsidR="009A7CE9">
        <w:rPr>
          <w:i/>
          <w:iCs/>
          <w:lang w:val="en-GB"/>
        </w:rPr>
        <w:t xml:space="preserve">. </w:t>
      </w:r>
      <w:proofErr w:type="gramStart"/>
      <w:r w:rsidR="00B7140F">
        <w:rPr>
          <w:i/>
          <w:iCs/>
          <w:lang w:val="en-GB"/>
        </w:rPr>
        <w:t>“ voltage</w:t>
      </w:r>
      <w:proofErr w:type="gramEnd"/>
      <w:r w:rsidR="00B7140F">
        <w:rPr>
          <w:i/>
          <w:iCs/>
          <w:lang w:val="en-GB"/>
        </w:rPr>
        <w:t xml:space="preserve"> drop &lt;-&gt;electric current” follows the linear curve.</w:t>
      </w:r>
      <w:r w:rsidR="00501E66">
        <w:rPr>
          <w:i/>
          <w:iCs/>
          <w:lang w:val="en-GB"/>
        </w:rPr>
        <w:t xml:space="preserve"> </w:t>
      </w:r>
      <w:r w:rsidR="006A26FB">
        <w:rPr>
          <w:i/>
          <w:iCs/>
          <w:lang w:val="en-GB"/>
        </w:rPr>
        <w:t xml:space="preserve"> </w:t>
      </w:r>
      <w:r w:rsidR="008D3D7F">
        <w:rPr>
          <w:i/>
          <w:iCs/>
          <w:lang w:val="en-GB"/>
        </w:rPr>
        <w:t xml:space="preserve"> </w:t>
      </w:r>
      <w:r w:rsidR="003F3CE4">
        <w:rPr>
          <w:i/>
          <w:iCs/>
          <w:lang w:val="en-GB"/>
        </w:rPr>
        <w:t xml:space="preserve"> </w:t>
      </w:r>
      <w:r w:rsidR="008C2F81">
        <w:rPr>
          <w:i/>
          <w:iCs/>
          <w:lang w:val="en-GB"/>
        </w:rPr>
        <w:t xml:space="preserve"> </w:t>
      </w:r>
      <w:r w:rsidR="00DB09F6">
        <w:rPr>
          <w:i/>
          <w:iCs/>
          <w:lang w:val="en-GB"/>
        </w:rPr>
        <w:t xml:space="preserve"> </w:t>
      </w:r>
      <w:r w:rsidR="00B62062">
        <w:rPr>
          <w:i/>
          <w:iCs/>
          <w:lang w:val="en-GB"/>
        </w:rPr>
        <w:t xml:space="preserve"> </w:t>
      </w:r>
    </w:p>
    <w:p w14:paraId="622DECFB" w14:textId="18FDB20F" w:rsidR="00C274FF" w:rsidRDefault="00A66600" w:rsidP="00C274FF">
      <w:pPr>
        <w:spacing w:line="257" w:lineRule="auto"/>
        <w:ind w:left="720"/>
        <w:rPr>
          <w:lang w:val="en-GB"/>
        </w:rPr>
      </w:pPr>
      <w:r w:rsidRPr="00575633">
        <w:rPr>
          <w:lang w:val="en-GB"/>
        </w:rPr>
        <w:t xml:space="preserve">The </w:t>
      </w:r>
      <w:r w:rsidR="00575633">
        <w:rPr>
          <w:lang w:val="en-GB"/>
        </w:rPr>
        <w:t xml:space="preserve">consequence of all these </w:t>
      </w:r>
      <w:proofErr w:type="gramStart"/>
      <w:r w:rsidR="00575633">
        <w:rPr>
          <w:lang w:val="en-GB"/>
        </w:rPr>
        <w:t>feedbacks</w:t>
      </w:r>
      <w:proofErr w:type="gramEnd"/>
      <w:r w:rsidR="002F248D">
        <w:rPr>
          <w:lang w:val="en-GB"/>
        </w:rPr>
        <w:t xml:space="preserve">, </w:t>
      </w:r>
      <w:proofErr w:type="spellStart"/>
      <w:r w:rsidR="002F248D">
        <w:rPr>
          <w:lang w:val="en-GB"/>
        </w:rPr>
        <w:t>non linearities</w:t>
      </w:r>
      <w:proofErr w:type="spellEnd"/>
      <w:r w:rsidR="00575633">
        <w:rPr>
          <w:lang w:val="en-GB"/>
        </w:rPr>
        <w:t xml:space="preserve"> and cross correlations </w:t>
      </w:r>
      <w:r w:rsidRPr="00575633">
        <w:rPr>
          <w:lang w:val="en-GB"/>
        </w:rPr>
        <w:t xml:space="preserve">is a </w:t>
      </w:r>
      <w:r w:rsidR="00ED6A42">
        <w:rPr>
          <w:lang w:val="en-GB"/>
        </w:rPr>
        <w:t>“</w:t>
      </w:r>
      <w:r w:rsidRPr="00575633">
        <w:rPr>
          <w:lang w:val="en-GB"/>
        </w:rPr>
        <w:t>re</w:t>
      </w:r>
      <w:r w:rsidR="00ED6A42">
        <w:rPr>
          <w:lang w:val="en-GB"/>
        </w:rPr>
        <w:t xml:space="preserve">al world” </w:t>
      </w:r>
      <w:r w:rsidRPr="00575633">
        <w:rPr>
          <w:lang w:val="en-GB"/>
        </w:rPr>
        <w:t xml:space="preserve">macro model is an non-linear model </w:t>
      </w:r>
      <w:r w:rsidR="00EE7591">
        <w:rPr>
          <w:lang w:val="en-GB"/>
        </w:rPr>
        <w:t xml:space="preserve">which </w:t>
      </w:r>
      <w:r w:rsidRPr="00575633">
        <w:rPr>
          <w:lang w:val="en-GB"/>
        </w:rPr>
        <w:t xml:space="preserve">requires an iterative modelling approach (“configuration initial state -&gt; </w:t>
      </w:r>
      <w:r w:rsidR="002A26AB">
        <w:rPr>
          <w:lang w:val="en-GB"/>
        </w:rPr>
        <w:t xml:space="preserve">first </w:t>
      </w:r>
      <w:r w:rsidRPr="00575633">
        <w:rPr>
          <w:lang w:val="en-GB"/>
        </w:rPr>
        <w:t xml:space="preserve">optimization-&gt;aggregated parameter recalculation -&gt; </w:t>
      </w:r>
      <w:r w:rsidR="002A26AB">
        <w:rPr>
          <w:lang w:val="en-GB"/>
        </w:rPr>
        <w:t xml:space="preserve">next </w:t>
      </w:r>
      <w:r w:rsidRPr="00575633">
        <w:rPr>
          <w:lang w:val="en-GB"/>
        </w:rPr>
        <w:t>optimization -&gt; aggregated parameter recalculation -&gt;</w:t>
      </w:r>
      <w:r w:rsidR="002A26AB">
        <w:rPr>
          <w:lang w:val="en-GB"/>
        </w:rPr>
        <w:t xml:space="preserve"> etc… </w:t>
      </w:r>
      <w:r w:rsidRPr="00575633">
        <w:rPr>
          <w:lang w:val="en-GB"/>
        </w:rPr>
        <w:t xml:space="preserve"> until convergence)</w:t>
      </w:r>
      <w:r w:rsidR="00E143B1">
        <w:rPr>
          <w:lang w:val="en-GB"/>
        </w:rPr>
        <w:t xml:space="preserve"> or a gradual increment approa</w:t>
      </w:r>
      <w:r w:rsidR="003863F5">
        <w:rPr>
          <w:lang w:val="en-GB"/>
        </w:rPr>
        <w:t xml:space="preserve">ch </w:t>
      </w:r>
      <w:r w:rsidR="003863F5" w:rsidRPr="00575633">
        <w:rPr>
          <w:lang w:val="en-GB"/>
        </w:rPr>
        <w:t>(“configuration initial state -&gt; optimization</w:t>
      </w:r>
      <w:r w:rsidR="003863F5">
        <w:rPr>
          <w:lang w:val="en-GB"/>
        </w:rPr>
        <w:t xml:space="preserve"> with minor increments</w:t>
      </w:r>
      <w:r w:rsidR="003863F5" w:rsidRPr="00575633">
        <w:rPr>
          <w:lang w:val="en-GB"/>
        </w:rPr>
        <w:t xml:space="preserve">-&gt;aggregated parameter recalculation -&gt; </w:t>
      </w:r>
      <w:r w:rsidR="003863F5">
        <w:rPr>
          <w:lang w:val="en-GB"/>
        </w:rPr>
        <w:t xml:space="preserve">next </w:t>
      </w:r>
      <w:r w:rsidR="003863F5" w:rsidRPr="00575633">
        <w:rPr>
          <w:lang w:val="en-GB"/>
        </w:rPr>
        <w:t>optimization</w:t>
      </w:r>
      <w:r w:rsidR="003863F5">
        <w:rPr>
          <w:lang w:val="en-GB"/>
        </w:rPr>
        <w:t xml:space="preserve"> with minor increments</w:t>
      </w:r>
      <w:r w:rsidR="003863F5" w:rsidRPr="00575633">
        <w:rPr>
          <w:lang w:val="en-GB"/>
        </w:rPr>
        <w:t xml:space="preserve"> -&gt; aggregated parameter recalculation -&gt;</w:t>
      </w:r>
      <w:r w:rsidR="003863F5">
        <w:rPr>
          <w:lang w:val="en-GB"/>
        </w:rPr>
        <w:t xml:space="preserve"> etc… </w:t>
      </w:r>
      <w:r w:rsidR="003863F5" w:rsidRPr="00575633">
        <w:rPr>
          <w:lang w:val="en-GB"/>
        </w:rPr>
        <w:t xml:space="preserve"> until convergence)</w:t>
      </w:r>
      <w:r w:rsidR="00D7580A">
        <w:rPr>
          <w:lang w:val="en-GB"/>
        </w:rPr>
        <w:t>. Th</w:t>
      </w:r>
      <w:r w:rsidR="002B5D87">
        <w:rPr>
          <w:lang w:val="en-GB"/>
        </w:rPr>
        <w:t>ese</w:t>
      </w:r>
      <w:r w:rsidR="00BC6B96">
        <w:rPr>
          <w:lang w:val="en-GB"/>
        </w:rPr>
        <w:t xml:space="preserve"> approach</w:t>
      </w:r>
      <w:r w:rsidR="002B5D87">
        <w:rPr>
          <w:lang w:val="en-GB"/>
        </w:rPr>
        <w:t>es</w:t>
      </w:r>
      <w:r w:rsidR="009C60AA">
        <w:rPr>
          <w:lang w:val="en-GB"/>
        </w:rPr>
        <w:t xml:space="preserve"> </w:t>
      </w:r>
      <w:r w:rsidR="002B5D87">
        <w:rPr>
          <w:lang w:val="en-GB"/>
        </w:rPr>
        <w:t>are</w:t>
      </w:r>
      <w:r w:rsidR="00BC6B96">
        <w:rPr>
          <w:lang w:val="en-GB"/>
        </w:rPr>
        <w:t xml:space="preserve"> </w:t>
      </w:r>
      <w:r w:rsidR="0025417E">
        <w:rPr>
          <w:lang w:val="en-GB"/>
        </w:rPr>
        <w:t>currently</w:t>
      </w:r>
      <w:r w:rsidR="00EE7591">
        <w:rPr>
          <w:lang w:val="en-GB"/>
        </w:rPr>
        <w:t xml:space="preserve"> out of scope of the existing macro models </w:t>
      </w:r>
      <w:r w:rsidR="000E2F18">
        <w:rPr>
          <w:lang w:val="en-GB"/>
        </w:rPr>
        <w:t>as they require a</w:t>
      </w:r>
      <w:r w:rsidR="00F4178D">
        <w:rPr>
          <w:lang w:val="en-GB"/>
        </w:rPr>
        <w:t xml:space="preserve">n </w:t>
      </w:r>
      <w:proofErr w:type="spellStart"/>
      <w:r w:rsidR="00F43519">
        <w:rPr>
          <w:lang w:val="en-GB"/>
        </w:rPr>
        <w:t>MultiModel</w:t>
      </w:r>
      <w:proofErr w:type="spellEnd"/>
      <w:r w:rsidR="000E2F18">
        <w:rPr>
          <w:lang w:val="en-GB"/>
        </w:rPr>
        <w:t xml:space="preserve"> </w:t>
      </w:r>
      <w:r w:rsidR="00943B9F">
        <w:rPr>
          <w:lang w:val="en-GB"/>
        </w:rPr>
        <w:t>environment.</w:t>
      </w:r>
    </w:p>
    <w:p w14:paraId="18917734" w14:textId="43F7BF60" w:rsidR="00B32FC9" w:rsidRDefault="0028201E" w:rsidP="00C274FF">
      <w:pPr>
        <w:pStyle w:val="ListParagraph"/>
        <w:numPr>
          <w:ilvl w:val="0"/>
          <w:numId w:val="11"/>
        </w:numPr>
        <w:spacing w:line="257" w:lineRule="auto"/>
        <w:rPr>
          <w:lang w:val="en-GB"/>
        </w:rPr>
      </w:pPr>
      <w:r>
        <w:rPr>
          <w:b/>
          <w:bCs/>
          <w:lang w:val="en-GB"/>
        </w:rPr>
        <w:t>W</w:t>
      </w:r>
      <w:r w:rsidR="00E31A87">
        <w:rPr>
          <w:b/>
          <w:bCs/>
          <w:lang w:val="en-GB"/>
        </w:rPr>
        <w:t>ide</w:t>
      </w:r>
      <w:r w:rsidR="00C274FF" w:rsidRPr="005F730E">
        <w:rPr>
          <w:b/>
          <w:bCs/>
          <w:lang w:val="en-GB"/>
        </w:rPr>
        <w:t xml:space="preserve"> </w:t>
      </w:r>
      <w:r>
        <w:rPr>
          <w:b/>
          <w:bCs/>
          <w:lang w:val="en-GB"/>
        </w:rPr>
        <w:t xml:space="preserve">range of </w:t>
      </w:r>
      <w:r w:rsidR="00C274FF" w:rsidRPr="005F730E">
        <w:rPr>
          <w:b/>
          <w:bCs/>
          <w:lang w:val="en-GB"/>
        </w:rPr>
        <w:t>uncertaint</w:t>
      </w:r>
      <w:r>
        <w:rPr>
          <w:b/>
          <w:bCs/>
          <w:lang w:val="en-GB"/>
        </w:rPr>
        <w:t>ies</w:t>
      </w:r>
      <w:r w:rsidR="00C274FF">
        <w:rPr>
          <w:lang w:val="en-GB"/>
        </w:rPr>
        <w:t xml:space="preserve">. </w:t>
      </w:r>
      <w:r w:rsidR="000115EB">
        <w:rPr>
          <w:lang w:val="en-GB"/>
        </w:rPr>
        <w:t>M</w:t>
      </w:r>
      <w:r w:rsidR="000A1A8E">
        <w:rPr>
          <w:lang w:val="en-GB"/>
        </w:rPr>
        <w:t>acro energy modelling</w:t>
      </w:r>
      <w:r w:rsidR="000115EB">
        <w:rPr>
          <w:lang w:val="en-GB"/>
        </w:rPr>
        <w:t xml:space="preserve"> require a vast</w:t>
      </w:r>
      <w:r w:rsidR="00FB49DD">
        <w:rPr>
          <w:lang w:val="en-GB"/>
        </w:rPr>
        <w:t xml:space="preserve"> </w:t>
      </w:r>
      <w:r w:rsidR="00AA748F">
        <w:rPr>
          <w:lang w:val="en-GB"/>
        </w:rPr>
        <w:t xml:space="preserve">number of </w:t>
      </w:r>
      <w:r w:rsidR="00725210">
        <w:rPr>
          <w:lang w:val="en-GB"/>
        </w:rPr>
        <w:t>inputs parameters</w:t>
      </w:r>
      <w:r w:rsidR="000115EB">
        <w:rPr>
          <w:lang w:val="en-GB"/>
        </w:rPr>
        <w:t>, all with uncertainties. The</w:t>
      </w:r>
      <w:r w:rsidR="00E41CBB">
        <w:rPr>
          <w:lang w:val="en-GB"/>
        </w:rPr>
        <w:t xml:space="preserve"> general approach is to define a </w:t>
      </w:r>
      <w:r w:rsidR="00173A27">
        <w:rPr>
          <w:lang w:val="en-GB"/>
        </w:rPr>
        <w:t>small set of</w:t>
      </w:r>
      <w:r w:rsidR="003A05D1">
        <w:rPr>
          <w:lang w:val="en-GB"/>
        </w:rPr>
        <w:t xml:space="preserve"> </w:t>
      </w:r>
      <w:r w:rsidR="00AB487C">
        <w:rPr>
          <w:lang w:val="en-GB"/>
        </w:rPr>
        <w:t xml:space="preserve">worked out </w:t>
      </w:r>
      <w:proofErr w:type="gramStart"/>
      <w:r w:rsidR="003A05D1">
        <w:rPr>
          <w:lang w:val="en-GB"/>
        </w:rPr>
        <w:t xml:space="preserve">scenarios </w:t>
      </w:r>
      <w:r w:rsidR="001D27BA">
        <w:rPr>
          <w:lang w:val="en-GB"/>
        </w:rPr>
        <w:t>,</w:t>
      </w:r>
      <w:proofErr w:type="gramEnd"/>
      <w:r w:rsidR="001D27BA">
        <w:rPr>
          <w:lang w:val="en-GB"/>
        </w:rPr>
        <w:t xml:space="preserve"> usually four covering, </w:t>
      </w:r>
      <w:r w:rsidR="003A05D1">
        <w:rPr>
          <w:lang w:val="en-GB"/>
        </w:rPr>
        <w:t>covering</w:t>
      </w:r>
      <w:r w:rsidR="00AB487C">
        <w:rPr>
          <w:lang w:val="en-GB"/>
        </w:rPr>
        <w:t xml:space="preserve"> a</w:t>
      </w:r>
      <w:r w:rsidR="001D27BA">
        <w:rPr>
          <w:lang w:val="en-GB"/>
        </w:rPr>
        <w:t xml:space="preserve"> “quadrant” </w:t>
      </w:r>
      <w:r w:rsidR="00AB487C">
        <w:rPr>
          <w:lang w:val="en-GB"/>
        </w:rPr>
        <w:t>of</w:t>
      </w:r>
      <w:r w:rsidR="00173A27">
        <w:rPr>
          <w:lang w:val="en-GB"/>
        </w:rPr>
        <w:t xml:space="preserve"> </w:t>
      </w:r>
      <w:r w:rsidR="001D27BA">
        <w:rPr>
          <w:lang w:val="en-GB"/>
        </w:rPr>
        <w:t>key economic</w:t>
      </w:r>
      <w:r w:rsidR="00200C3E">
        <w:rPr>
          <w:lang w:val="en-GB"/>
        </w:rPr>
        <w:t xml:space="preserve"> assumptions</w:t>
      </w:r>
      <w:r w:rsidR="00232DF4">
        <w:rPr>
          <w:lang w:val="en-GB"/>
        </w:rPr>
        <w:t xml:space="preserve">. </w:t>
      </w:r>
      <w:r w:rsidR="001D27BA">
        <w:rPr>
          <w:lang w:val="en-GB"/>
        </w:rPr>
        <w:t>However</w:t>
      </w:r>
      <w:r w:rsidR="00FA2666">
        <w:rPr>
          <w:lang w:val="en-GB"/>
        </w:rPr>
        <w:t>,</w:t>
      </w:r>
      <w:r w:rsidR="00232DF4">
        <w:rPr>
          <w:lang w:val="en-GB"/>
        </w:rPr>
        <w:t xml:space="preserve"> </w:t>
      </w:r>
      <w:r w:rsidR="00FA2666">
        <w:rPr>
          <w:lang w:val="en-GB"/>
        </w:rPr>
        <w:t xml:space="preserve">the </w:t>
      </w:r>
      <w:r w:rsidR="00113F3A">
        <w:rPr>
          <w:lang w:val="en-GB"/>
        </w:rPr>
        <w:t xml:space="preserve">full range of </w:t>
      </w:r>
      <w:r w:rsidR="00173A27">
        <w:rPr>
          <w:lang w:val="en-GB"/>
        </w:rPr>
        <w:t xml:space="preserve">future </w:t>
      </w:r>
      <w:r w:rsidR="009A7D40">
        <w:rPr>
          <w:lang w:val="en-GB"/>
        </w:rPr>
        <w:t>uncertaint</w:t>
      </w:r>
      <w:r w:rsidR="00113F3A">
        <w:rPr>
          <w:lang w:val="en-GB"/>
        </w:rPr>
        <w:t>ies</w:t>
      </w:r>
      <w:r w:rsidR="009A7D40">
        <w:rPr>
          <w:lang w:val="en-GB"/>
        </w:rPr>
        <w:t xml:space="preserve"> (</w:t>
      </w:r>
      <w:r w:rsidR="00225720">
        <w:rPr>
          <w:lang w:val="en-GB"/>
        </w:rPr>
        <w:t>economic,</w:t>
      </w:r>
      <w:r w:rsidR="00173A27">
        <w:rPr>
          <w:lang w:val="en-GB"/>
        </w:rPr>
        <w:t xml:space="preserve"> financial,</w:t>
      </w:r>
      <w:r w:rsidR="00F76786">
        <w:rPr>
          <w:lang w:val="en-GB"/>
        </w:rPr>
        <w:t xml:space="preserve"> political,</w:t>
      </w:r>
      <w:r w:rsidR="00225720">
        <w:rPr>
          <w:lang w:val="en-GB"/>
        </w:rPr>
        <w:t xml:space="preserve"> technical, social</w:t>
      </w:r>
      <w:r w:rsidR="00F2542E">
        <w:rPr>
          <w:lang w:val="en-GB"/>
        </w:rPr>
        <w:t xml:space="preserve">, </w:t>
      </w:r>
      <w:proofErr w:type="gramStart"/>
      <w:r w:rsidR="00F2542E">
        <w:rPr>
          <w:lang w:val="en-GB"/>
        </w:rPr>
        <w:t>climate,…</w:t>
      </w:r>
      <w:proofErr w:type="gramEnd"/>
      <w:r w:rsidR="00F2542E">
        <w:rPr>
          <w:lang w:val="en-GB"/>
        </w:rPr>
        <w:t xml:space="preserve">) </w:t>
      </w:r>
      <w:r w:rsidR="009A7D40">
        <w:rPr>
          <w:lang w:val="en-GB"/>
        </w:rPr>
        <w:t xml:space="preserve">is much </w:t>
      </w:r>
      <w:r w:rsidR="00113F3A">
        <w:rPr>
          <w:lang w:val="en-GB"/>
        </w:rPr>
        <w:t xml:space="preserve">larger and </w:t>
      </w:r>
      <w:r w:rsidR="00BA6EA7">
        <w:rPr>
          <w:lang w:val="en-GB"/>
        </w:rPr>
        <w:t xml:space="preserve">would </w:t>
      </w:r>
      <w:r w:rsidR="00113F3A">
        <w:rPr>
          <w:lang w:val="en-GB"/>
        </w:rPr>
        <w:t>require a Monte Carlo</w:t>
      </w:r>
      <w:r w:rsidR="000A1A8E">
        <w:rPr>
          <w:lang w:val="en-GB"/>
        </w:rPr>
        <w:t xml:space="preserve"> </w:t>
      </w:r>
      <w:r w:rsidR="00F76786">
        <w:rPr>
          <w:lang w:val="en-GB"/>
        </w:rPr>
        <w:t>approach</w:t>
      </w:r>
      <w:r w:rsidR="00E97C49">
        <w:rPr>
          <w:lang w:val="en-GB"/>
        </w:rPr>
        <w:t xml:space="preserve">. </w:t>
      </w:r>
      <w:r w:rsidR="0025417E">
        <w:rPr>
          <w:lang w:val="en-GB"/>
        </w:rPr>
        <w:t xml:space="preserve"> which</w:t>
      </w:r>
      <w:r w:rsidR="00E31A87">
        <w:rPr>
          <w:lang w:val="en-GB"/>
        </w:rPr>
        <w:t xml:space="preserve"> in turn </w:t>
      </w:r>
      <w:r w:rsidR="0025417E">
        <w:rPr>
          <w:lang w:val="en-GB"/>
        </w:rPr>
        <w:t xml:space="preserve">require a </w:t>
      </w:r>
      <w:proofErr w:type="spellStart"/>
      <w:r w:rsidR="0025417E">
        <w:rPr>
          <w:lang w:val="en-GB"/>
        </w:rPr>
        <w:t>MultiModel</w:t>
      </w:r>
      <w:proofErr w:type="spellEnd"/>
      <w:r w:rsidR="0025417E">
        <w:rPr>
          <w:lang w:val="en-GB"/>
        </w:rPr>
        <w:t xml:space="preserve"> environment.</w:t>
      </w:r>
    </w:p>
    <w:p w14:paraId="0395F8DD" w14:textId="77777777" w:rsidR="00C274FF" w:rsidRPr="00C274FF" w:rsidRDefault="00C274FF" w:rsidP="00C274FF">
      <w:pPr>
        <w:spacing w:line="257" w:lineRule="auto"/>
        <w:rPr>
          <w:lang w:val="en-GB"/>
        </w:rPr>
      </w:pPr>
    </w:p>
    <w:p w14:paraId="342277B6" w14:textId="4B8761D8" w:rsidR="00943B9F" w:rsidRPr="00271346" w:rsidRDefault="00CA7EA0" w:rsidP="00A514B8">
      <w:pPr>
        <w:spacing w:line="257" w:lineRule="auto"/>
        <w:rPr>
          <w:b/>
          <w:bCs/>
          <w:lang w:val="en-GB"/>
        </w:rPr>
      </w:pPr>
      <w:r w:rsidRPr="00271346">
        <w:rPr>
          <w:b/>
          <w:bCs/>
          <w:lang w:val="en-GB"/>
        </w:rPr>
        <w:t>S</w:t>
      </w:r>
      <w:r w:rsidR="00943B9F" w:rsidRPr="00271346">
        <w:rPr>
          <w:b/>
          <w:bCs/>
          <w:lang w:val="en-GB"/>
        </w:rPr>
        <w:t>ummary</w:t>
      </w:r>
      <w:r>
        <w:rPr>
          <w:b/>
          <w:bCs/>
          <w:lang w:val="en-GB"/>
        </w:rPr>
        <w:t xml:space="preserve"> macro energy modelling </w:t>
      </w:r>
      <w:r w:rsidR="00E0646A">
        <w:rPr>
          <w:b/>
          <w:bCs/>
          <w:lang w:val="en-GB"/>
        </w:rPr>
        <w:t>challenges:</w:t>
      </w:r>
    </w:p>
    <w:p w14:paraId="02753FD1" w14:textId="2534F676" w:rsidR="00F4061D" w:rsidRDefault="005E0020" w:rsidP="00A514B8">
      <w:pPr>
        <w:spacing w:line="257" w:lineRule="auto"/>
        <w:rPr>
          <w:lang w:val="en-GB"/>
        </w:rPr>
      </w:pPr>
      <w:r>
        <w:rPr>
          <w:lang w:val="en-GB"/>
        </w:rPr>
        <w:t>M</w:t>
      </w:r>
      <w:r w:rsidR="006A2C65">
        <w:rPr>
          <w:lang w:val="en-GB"/>
        </w:rPr>
        <w:t xml:space="preserve">acro energy models are crucial to the </w:t>
      </w:r>
      <w:r w:rsidR="00B16E32">
        <w:rPr>
          <w:lang w:val="en-GB"/>
        </w:rPr>
        <w:t xml:space="preserve">success of the </w:t>
      </w:r>
      <w:r w:rsidR="006A2C65">
        <w:rPr>
          <w:lang w:val="en-GB"/>
        </w:rPr>
        <w:t xml:space="preserve">energy </w:t>
      </w:r>
      <w:proofErr w:type="gramStart"/>
      <w:r w:rsidR="006A2C65">
        <w:rPr>
          <w:lang w:val="en-GB"/>
        </w:rPr>
        <w:t>transition</w:t>
      </w:r>
      <w:proofErr w:type="gramEnd"/>
      <w:r w:rsidR="006A2C65">
        <w:rPr>
          <w:lang w:val="en-GB"/>
        </w:rPr>
        <w:t xml:space="preserve"> </w:t>
      </w:r>
      <w:r w:rsidR="00B16E32">
        <w:rPr>
          <w:lang w:val="en-GB"/>
        </w:rPr>
        <w:t xml:space="preserve">but </w:t>
      </w:r>
      <w:r w:rsidR="00F4061D">
        <w:rPr>
          <w:lang w:val="en-GB"/>
        </w:rPr>
        <w:t>the</w:t>
      </w:r>
      <w:r w:rsidR="00DB0928">
        <w:rPr>
          <w:lang w:val="en-GB"/>
        </w:rPr>
        <w:t xml:space="preserve"> quality of the output </w:t>
      </w:r>
      <w:r w:rsidR="007F6548">
        <w:rPr>
          <w:lang w:val="en-GB"/>
        </w:rPr>
        <w:t>or even overall</w:t>
      </w:r>
      <w:r w:rsidR="00F4061D">
        <w:rPr>
          <w:lang w:val="en-GB"/>
        </w:rPr>
        <w:t xml:space="preserve"> validity is compromised</w:t>
      </w:r>
      <w:r w:rsidR="00FB2D24">
        <w:rPr>
          <w:lang w:val="en-GB"/>
        </w:rPr>
        <w:t>, in uncertain amounts,</w:t>
      </w:r>
      <w:r w:rsidR="00F4061D">
        <w:rPr>
          <w:lang w:val="en-GB"/>
        </w:rPr>
        <w:t xml:space="preserve"> by the following issues:</w:t>
      </w:r>
    </w:p>
    <w:p w14:paraId="16E36E60" w14:textId="12205A19" w:rsidR="000B4AAF" w:rsidRPr="00AF3BED" w:rsidRDefault="00DD45B8" w:rsidP="00AF3BED">
      <w:pPr>
        <w:pStyle w:val="ListParagraph"/>
        <w:numPr>
          <w:ilvl w:val="0"/>
          <w:numId w:val="11"/>
        </w:numPr>
        <w:spacing w:line="257" w:lineRule="auto"/>
        <w:rPr>
          <w:lang w:val="en-GB"/>
        </w:rPr>
      </w:pPr>
      <w:r>
        <w:rPr>
          <w:lang w:val="en-GB"/>
        </w:rPr>
        <w:t xml:space="preserve">The coupling of a </w:t>
      </w:r>
      <w:r w:rsidR="000B4AAF">
        <w:rPr>
          <w:lang w:val="en-GB"/>
        </w:rPr>
        <w:t>wide</w:t>
      </w:r>
      <w:r w:rsidR="00702723">
        <w:rPr>
          <w:lang w:val="en-GB"/>
        </w:rPr>
        <w:t xml:space="preserve"> range of model scopes and functions, i.e. </w:t>
      </w:r>
      <w:r w:rsidR="00EC56ED">
        <w:rPr>
          <w:lang w:val="en-GB"/>
        </w:rPr>
        <w:t xml:space="preserve">information </w:t>
      </w:r>
      <w:r w:rsidR="00702723">
        <w:rPr>
          <w:lang w:val="en-GB"/>
        </w:rPr>
        <w:t>library,</w:t>
      </w:r>
      <w:r w:rsidR="00EC56ED">
        <w:rPr>
          <w:lang w:val="en-GB"/>
        </w:rPr>
        <w:t xml:space="preserve"> asset</w:t>
      </w:r>
      <w:r w:rsidR="00702723">
        <w:rPr>
          <w:lang w:val="en-GB"/>
        </w:rPr>
        <w:t xml:space="preserve"> configuration, </w:t>
      </w:r>
      <w:r w:rsidR="00EC56ED">
        <w:rPr>
          <w:lang w:val="en-GB"/>
        </w:rPr>
        <w:t xml:space="preserve">performance </w:t>
      </w:r>
      <w:r w:rsidR="00702723">
        <w:rPr>
          <w:lang w:val="en-GB"/>
        </w:rPr>
        <w:t>simulation,</w:t>
      </w:r>
      <w:r w:rsidR="00EC56ED">
        <w:rPr>
          <w:lang w:val="en-GB"/>
        </w:rPr>
        <w:t xml:space="preserve"> investment</w:t>
      </w:r>
      <w:r w:rsidR="00702723">
        <w:rPr>
          <w:lang w:val="en-GB"/>
        </w:rPr>
        <w:t xml:space="preserve"> optimization </w:t>
      </w:r>
      <w:r w:rsidR="005609F6">
        <w:rPr>
          <w:lang w:val="en-GB"/>
        </w:rPr>
        <w:t xml:space="preserve">that require </w:t>
      </w:r>
      <w:r>
        <w:rPr>
          <w:lang w:val="en-GB"/>
        </w:rPr>
        <w:t xml:space="preserve">not only </w:t>
      </w:r>
      <w:r w:rsidR="005609F6">
        <w:rPr>
          <w:lang w:val="en-GB"/>
        </w:rPr>
        <w:t>dedicated models,</w:t>
      </w:r>
      <w:r>
        <w:rPr>
          <w:lang w:val="en-GB"/>
        </w:rPr>
        <w:t xml:space="preserve"> but also </w:t>
      </w:r>
      <w:r w:rsidR="000B4AAF">
        <w:rPr>
          <w:lang w:val="en-GB"/>
        </w:rPr>
        <w:t>a wide range of specialist</w:t>
      </w:r>
      <w:r w:rsidR="005609F6">
        <w:rPr>
          <w:lang w:val="en-GB"/>
        </w:rPr>
        <w:t xml:space="preserve"> </w:t>
      </w:r>
      <w:r>
        <w:rPr>
          <w:lang w:val="en-GB"/>
        </w:rPr>
        <w:t xml:space="preserve">users and </w:t>
      </w:r>
      <w:r w:rsidR="000B4AAF">
        <w:rPr>
          <w:lang w:val="en-GB"/>
        </w:rPr>
        <w:t>possibly information firewa</w:t>
      </w:r>
      <w:r w:rsidR="00536DB7">
        <w:rPr>
          <w:lang w:val="en-GB"/>
        </w:rPr>
        <w:t>l</w:t>
      </w:r>
      <w:r w:rsidR="000B4AAF">
        <w:rPr>
          <w:lang w:val="en-GB"/>
        </w:rPr>
        <w:t>ls</w:t>
      </w:r>
      <w:r w:rsidR="007F6548">
        <w:rPr>
          <w:lang w:val="en-GB"/>
        </w:rPr>
        <w:t xml:space="preserve"> (</w:t>
      </w:r>
      <w:r w:rsidR="00C2364E">
        <w:rPr>
          <w:lang w:val="en-GB"/>
        </w:rPr>
        <w:t xml:space="preserve">illustrated with the generic macro model </w:t>
      </w:r>
      <w:r w:rsidR="00284B05">
        <w:rPr>
          <w:lang w:val="en-GB"/>
        </w:rPr>
        <w:t>process diagram</w:t>
      </w:r>
      <w:r w:rsidR="007F6548">
        <w:rPr>
          <w:lang w:val="en-GB"/>
        </w:rPr>
        <w:t>)</w:t>
      </w:r>
      <w:r w:rsidR="00C2364E">
        <w:rPr>
          <w:lang w:val="en-GB"/>
        </w:rPr>
        <w:t>.</w:t>
      </w:r>
      <w:r w:rsidR="00167D3A">
        <w:rPr>
          <w:lang w:val="en-GB"/>
        </w:rPr>
        <w:t xml:space="preserve"> Errors are introduced when</w:t>
      </w:r>
      <w:r w:rsidR="00AF3BED">
        <w:rPr>
          <w:lang w:val="en-GB"/>
        </w:rPr>
        <w:t>ever</w:t>
      </w:r>
      <w:r w:rsidR="00167D3A">
        <w:rPr>
          <w:lang w:val="en-GB"/>
        </w:rPr>
        <w:t xml:space="preserve"> </w:t>
      </w:r>
      <w:r w:rsidR="00AF3BED">
        <w:rPr>
          <w:lang w:val="en-GB"/>
        </w:rPr>
        <w:t>i</w:t>
      </w:r>
      <w:r w:rsidR="00167D3A">
        <w:rPr>
          <w:lang w:val="en-GB"/>
        </w:rPr>
        <w:t>nfor</w:t>
      </w:r>
      <w:r w:rsidR="00167D3A" w:rsidRPr="00AF3BED">
        <w:rPr>
          <w:lang w:val="en-GB"/>
        </w:rPr>
        <w:t>mation</w:t>
      </w:r>
      <w:r w:rsidR="00AF3BED">
        <w:rPr>
          <w:lang w:val="en-GB"/>
        </w:rPr>
        <w:t xml:space="preserve"> is e</w:t>
      </w:r>
      <w:r w:rsidR="00A45996">
        <w:rPr>
          <w:lang w:val="en-GB"/>
        </w:rPr>
        <w:t>x</w:t>
      </w:r>
      <w:r w:rsidR="00AF3BED">
        <w:rPr>
          <w:lang w:val="en-GB"/>
        </w:rPr>
        <w:t>changed.</w:t>
      </w:r>
    </w:p>
    <w:p w14:paraId="02132177" w14:textId="79BE4DC6" w:rsidR="00F4061D" w:rsidRDefault="00536DB7">
      <w:pPr>
        <w:pStyle w:val="ListParagraph"/>
        <w:numPr>
          <w:ilvl w:val="0"/>
          <w:numId w:val="11"/>
        </w:numPr>
        <w:spacing w:line="257" w:lineRule="auto"/>
        <w:rPr>
          <w:lang w:val="en-GB"/>
        </w:rPr>
      </w:pPr>
      <w:r w:rsidRPr="00735721">
        <w:rPr>
          <w:lang w:val="en-GB"/>
        </w:rPr>
        <w:t>Models may differ in spa</w:t>
      </w:r>
      <w:r w:rsidR="00735721" w:rsidRPr="00735721">
        <w:rPr>
          <w:lang w:val="en-GB"/>
        </w:rPr>
        <w:t>ce</w:t>
      </w:r>
      <w:r w:rsidR="005D4DDB" w:rsidRPr="00735721">
        <w:rPr>
          <w:lang w:val="en-GB"/>
        </w:rPr>
        <w:t xml:space="preserve">, </w:t>
      </w:r>
      <w:proofErr w:type="gramStart"/>
      <w:r w:rsidR="005D4DDB" w:rsidRPr="00735721">
        <w:rPr>
          <w:lang w:val="en-GB"/>
        </w:rPr>
        <w:t>time</w:t>
      </w:r>
      <w:proofErr w:type="gramEnd"/>
      <w:r w:rsidR="005D4DDB" w:rsidRPr="00735721">
        <w:rPr>
          <w:lang w:val="en-GB"/>
        </w:rPr>
        <w:t xml:space="preserve"> and category </w:t>
      </w:r>
      <w:r w:rsidR="00735721">
        <w:rPr>
          <w:lang w:val="en-GB"/>
        </w:rPr>
        <w:t>detail levels</w:t>
      </w:r>
      <w:r w:rsidR="00284B05">
        <w:rPr>
          <w:lang w:val="en-GB"/>
        </w:rPr>
        <w:t>.</w:t>
      </w:r>
      <w:r w:rsidR="00735721">
        <w:rPr>
          <w:lang w:val="en-GB"/>
        </w:rPr>
        <w:t xml:space="preserve"> </w:t>
      </w:r>
      <w:r w:rsidR="00284B05">
        <w:rPr>
          <w:lang w:val="en-GB"/>
        </w:rPr>
        <w:t>U</w:t>
      </w:r>
      <w:r w:rsidR="00C2540E">
        <w:rPr>
          <w:lang w:val="en-GB"/>
        </w:rPr>
        <w:t xml:space="preserve">ncertainties and errors will be introduced </w:t>
      </w:r>
      <w:r w:rsidR="00887DC9">
        <w:rPr>
          <w:lang w:val="en-GB"/>
        </w:rPr>
        <w:t xml:space="preserve">in </w:t>
      </w:r>
      <w:r w:rsidR="007B5028">
        <w:rPr>
          <w:lang w:val="en-GB"/>
        </w:rPr>
        <w:t xml:space="preserve">when </w:t>
      </w:r>
      <w:r w:rsidR="00887DC9">
        <w:rPr>
          <w:lang w:val="en-GB"/>
        </w:rPr>
        <w:t>exchanging information back and forth</w:t>
      </w:r>
      <w:r w:rsidR="007F6548">
        <w:rPr>
          <w:lang w:val="en-GB"/>
        </w:rPr>
        <w:t xml:space="preserve"> (</w:t>
      </w:r>
      <w:r w:rsidR="0029068D">
        <w:rPr>
          <w:lang w:val="en-GB"/>
        </w:rPr>
        <w:t xml:space="preserve">illustrated with the </w:t>
      </w:r>
      <w:r w:rsidR="00AB6B7F">
        <w:rPr>
          <w:lang w:val="en-GB"/>
        </w:rPr>
        <w:t>electric mobility example</w:t>
      </w:r>
      <w:r w:rsidR="007F6548">
        <w:rPr>
          <w:lang w:val="en-GB"/>
        </w:rPr>
        <w:t>)</w:t>
      </w:r>
      <w:r w:rsidR="00353190">
        <w:rPr>
          <w:lang w:val="en-GB"/>
        </w:rPr>
        <w:t>.</w:t>
      </w:r>
    </w:p>
    <w:p w14:paraId="48A6B7C7" w14:textId="1152ABB0" w:rsidR="005A15D9" w:rsidRDefault="00EA1484">
      <w:pPr>
        <w:pStyle w:val="ListParagraph"/>
        <w:numPr>
          <w:ilvl w:val="0"/>
          <w:numId w:val="11"/>
        </w:numPr>
        <w:spacing w:line="257" w:lineRule="auto"/>
        <w:rPr>
          <w:lang w:val="en-GB"/>
        </w:rPr>
      </w:pPr>
      <w:r>
        <w:rPr>
          <w:lang w:val="en-GB"/>
        </w:rPr>
        <w:lastRenderedPageBreak/>
        <w:t xml:space="preserve">Aggregated parameters and variables may have </w:t>
      </w:r>
      <w:r w:rsidR="007B5028">
        <w:rPr>
          <w:lang w:val="en-GB"/>
        </w:rPr>
        <w:t xml:space="preserve">(hidden) </w:t>
      </w:r>
      <w:r>
        <w:rPr>
          <w:lang w:val="en-GB"/>
        </w:rPr>
        <w:t>correlations on deeper levels</w:t>
      </w:r>
      <w:r w:rsidR="007F6548">
        <w:rPr>
          <w:lang w:val="en-GB"/>
        </w:rPr>
        <w:t xml:space="preserve">, as </w:t>
      </w:r>
      <w:r w:rsidR="0029068D">
        <w:rPr>
          <w:lang w:val="en-GB"/>
        </w:rPr>
        <w:t xml:space="preserve">illustrated this with the </w:t>
      </w:r>
      <w:r w:rsidR="000B5452">
        <w:rPr>
          <w:lang w:val="en-GB"/>
        </w:rPr>
        <w:t>“</w:t>
      </w:r>
      <w:proofErr w:type="spellStart"/>
      <w:r w:rsidR="00FD0972">
        <w:rPr>
          <w:i/>
          <w:iCs/>
          <w:lang w:val="en-GB"/>
        </w:rPr>
        <w:t>avg</w:t>
      </w:r>
      <w:proofErr w:type="spellEnd"/>
      <w:r w:rsidR="00FD0972">
        <w:rPr>
          <w:i/>
          <w:iCs/>
          <w:lang w:val="en-GB"/>
        </w:rPr>
        <w:t xml:space="preserve">(A*B) </w:t>
      </w:r>
      <w:r w:rsidR="00FD0972" w:rsidRPr="005A15D9">
        <w:rPr>
          <w:rFonts w:ascii="Arial" w:hAnsi="Arial" w:cs="Arial"/>
          <w:b/>
          <w:bCs/>
          <w:color w:val="202124"/>
          <w:sz w:val="21"/>
          <w:szCs w:val="21"/>
          <w:shd w:val="clear" w:color="auto" w:fill="FFFFFF"/>
          <w:lang w:val="en-US"/>
        </w:rPr>
        <w:t>≠</w:t>
      </w:r>
      <w:r w:rsidR="00FD0972">
        <w:rPr>
          <w:i/>
          <w:iCs/>
          <w:lang w:val="en-GB"/>
        </w:rPr>
        <w:t xml:space="preserve"> </w:t>
      </w:r>
      <w:proofErr w:type="spellStart"/>
      <w:proofErr w:type="gramStart"/>
      <w:r w:rsidR="00FD0972">
        <w:rPr>
          <w:i/>
          <w:iCs/>
          <w:lang w:val="en-GB"/>
        </w:rPr>
        <w:t>avg</w:t>
      </w:r>
      <w:proofErr w:type="spellEnd"/>
      <w:r w:rsidR="00FD0972">
        <w:rPr>
          <w:i/>
          <w:iCs/>
          <w:lang w:val="en-GB"/>
        </w:rPr>
        <w:t>( A</w:t>
      </w:r>
      <w:proofErr w:type="gramEnd"/>
      <w:r w:rsidR="00FD0972">
        <w:rPr>
          <w:i/>
          <w:iCs/>
          <w:lang w:val="en-GB"/>
        </w:rPr>
        <w:t>)*</w:t>
      </w:r>
      <w:proofErr w:type="spellStart"/>
      <w:r w:rsidR="00FD0972">
        <w:rPr>
          <w:i/>
          <w:iCs/>
          <w:lang w:val="en-GB"/>
        </w:rPr>
        <w:t>avg</w:t>
      </w:r>
      <w:proofErr w:type="spellEnd"/>
      <w:r w:rsidR="00FD0972">
        <w:rPr>
          <w:i/>
          <w:iCs/>
          <w:lang w:val="en-GB"/>
        </w:rPr>
        <w:t>(B</w:t>
      </w:r>
      <w:r w:rsidR="00FD0972">
        <w:rPr>
          <w:lang w:val="en-GB"/>
        </w:rPr>
        <w:t>)</w:t>
      </w:r>
      <w:r w:rsidR="000B5452">
        <w:rPr>
          <w:lang w:val="en-GB"/>
        </w:rPr>
        <w:t>”</w:t>
      </w:r>
      <w:r w:rsidR="005A15D9">
        <w:rPr>
          <w:lang w:val="en-GB"/>
        </w:rPr>
        <w:t xml:space="preserve"> example</w:t>
      </w:r>
      <w:r w:rsidR="00A11551">
        <w:rPr>
          <w:lang w:val="en-GB"/>
        </w:rPr>
        <w:t>, resulting in unknown amounts of numerical uncertainties</w:t>
      </w:r>
      <w:r w:rsidR="004F3208">
        <w:rPr>
          <w:lang w:val="en-GB"/>
        </w:rPr>
        <w:t xml:space="preserve"> </w:t>
      </w:r>
    </w:p>
    <w:p w14:paraId="64C01F6C" w14:textId="551DE2F0" w:rsidR="00991B8F" w:rsidRDefault="005C0313">
      <w:pPr>
        <w:pStyle w:val="ListParagraph"/>
        <w:numPr>
          <w:ilvl w:val="0"/>
          <w:numId w:val="11"/>
        </w:numPr>
        <w:spacing w:line="257" w:lineRule="auto"/>
        <w:rPr>
          <w:lang w:val="en-GB"/>
        </w:rPr>
      </w:pPr>
      <w:r>
        <w:rPr>
          <w:lang w:val="en-GB"/>
        </w:rPr>
        <w:t>A</w:t>
      </w:r>
      <w:r w:rsidR="005A15D9" w:rsidRPr="009F1EF1">
        <w:rPr>
          <w:lang w:val="en-GB"/>
        </w:rPr>
        <w:t xml:space="preserve">sset parameters </w:t>
      </w:r>
      <w:r>
        <w:rPr>
          <w:lang w:val="en-GB"/>
        </w:rPr>
        <w:t>may</w:t>
      </w:r>
      <w:r w:rsidR="00343F20">
        <w:rPr>
          <w:lang w:val="en-GB"/>
        </w:rPr>
        <w:t xml:space="preserve"> not be constant</w:t>
      </w:r>
      <w:r w:rsidR="005363F9">
        <w:rPr>
          <w:lang w:val="en-GB"/>
        </w:rPr>
        <w:t xml:space="preserve"> </w:t>
      </w:r>
      <w:r w:rsidR="00034850">
        <w:rPr>
          <w:lang w:val="en-GB"/>
        </w:rPr>
        <w:t xml:space="preserve">inputs but </w:t>
      </w:r>
      <w:r w:rsidR="00F341DD">
        <w:rPr>
          <w:lang w:val="en-GB"/>
        </w:rPr>
        <w:t>will be sensitive to</w:t>
      </w:r>
      <w:r w:rsidR="00034850">
        <w:rPr>
          <w:lang w:val="en-GB"/>
        </w:rPr>
        <w:t xml:space="preserve"> the output </w:t>
      </w:r>
      <w:r w:rsidR="00F341DD">
        <w:rPr>
          <w:lang w:val="en-GB"/>
        </w:rPr>
        <w:t xml:space="preserve">value </w:t>
      </w:r>
      <w:r w:rsidR="00034850">
        <w:rPr>
          <w:lang w:val="en-GB"/>
        </w:rPr>
        <w:t xml:space="preserve">of </w:t>
      </w:r>
      <w:r w:rsidR="00F341DD">
        <w:rPr>
          <w:lang w:val="en-GB"/>
        </w:rPr>
        <w:t>variables</w:t>
      </w:r>
      <w:r w:rsidR="004F3208" w:rsidRPr="009F1EF1">
        <w:rPr>
          <w:lang w:val="en-GB"/>
        </w:rPr>
        <w:t>.</w:t>
      </w:r>
      <w:r w:rsidR="00A86C95">
        <w:rPr>
          <w:lang w:val="en-GB"/>
        </w:rPr>
        <w:t xml:space="preserve"> </w:t>
      </w:r>
      <w:r>
        <w:rPr>
          <w:lang w:val="en-GB"/>
        </w:rPr>
        <w:t>T</w:t>
      </w:r>
      <w:r w:rsidR="0029068D" w:rsidRPr="009F1EF1">
        <w:rPr>
          <w:lang w:val="en-GB"/>
        </w:rPr>
        <w:t>his</w:t>
      </w:r>
      <w:r w:rsidR="00C85506" w:rsidRPr="009F1EF1">
        <w:rPr>
          <w:lang w:val="en-GB"/>
        </w:rPr>
        <w:t xml:space="preserve"> effect</w:t>
      </w:r>
      <w:r w:rsidR="0029068D" w:rsidRPr="009F1EF1">
        <w:rPr>
          <w:lang w:val="en-GB"/>
        </w:rPr>
        <w:t xml:space="preserve"> </w:t>
      </w:r>
      <w:r w:rsidR="00201359" w:rsidRPr="009F1EF1">
        <w:rPr>
          <w:lang w:val="en-GB"/>
        </w:rPr>
        <w:t xml:space="preserve">is illustrated </w:t>
      </w:r>
      <w:r w:rsidR="0029068D" w:rsidRPr="009F1EF1">
        <w:rPr>
          <w:lang w:val="en-GB"/>
        </w:rPr>
        <w:t xml:space="preserve">with </w:t>
      </w:r>
      <w:r w:rsidR="005A15D9" w:rsidRPr="009F1EF1">
        <w:rPr>
          <w:lang w:val="en-GB"/>
        </w:rPr>
        <w:t xml:space="preserve">the </w:t>
      </w:r>
      <w:r w:rsidR="00BA1C80" w:rsidRPr="009F1EF1">
        <w:rPr>
          <w:lang w:val="en-GB"/>
        </w:rPr>
        <w:t xml:space="preserve">solar </w:t>
      </w:r>
      <w:r w:rsidR="005A15D9" w:rsidRPr="009F1EF1">
        <w:rPr>
          <w:lang w:val="en-GB"/>
        </w:rPr>
        <w:t>PV profile</w:t>
      </w:r>
      <w:r w:rsidR="0029068D" w:rsidRPr="009F1EF1">
        <w:rPr>
          <w:lang w:val="en-GB"/>
        </w:rPr>
        <w:t xml:space="preserve"> example</w:t>
      </w:r>
      <w:r w:rsidR="00BA1C80" w:rsidRPr="009F1EF1">
        <w:rPr>
          <w:lang w:val="en-GB"/>
        </w:rPr>
        <w:t>.</w:t>
      </w:r>
      <w:r w:rsidR="005A15D9" w:rsidRPr="009F1EF1">
        <w:rPr>
          <w:lang w:val="en-GB"/>
        </w:rPr>
        <w:t xml:space="preserve"> </w:t>
      </w:r>
      <w:r w:rsidR="007F1949">
        <w:rPr>
          <w:lang w:val="en-GB"/>
        </w:rPr>
        <w:t>The r</w:t>
      </w:r>
      <w:r w:rsidR="00644F7E">
        <w:rPr>
          <w:lang w:val="en-GB"/>
        </w:rPr>
        <w:t xml:space="preserve">eal world </w:t>
      </w:r>
      <w:r w:rsidR="007F1949">
        <w:rPr>
          <w:lang w:val="en-GB"/>
        </w:rPr>
        <w:t xml:space="preserve">is full of </w:t>
      </w:r>
      <w:r w:rsidR="00644F7E">
        <w:rPr>
          <w:lang w:val="en-GB"/>
        </w:rPr>
        <w:t xml:space="preserve">non-linear </w:t>
      </w:r>
      <w:r w:rsidR="00C233E9">
        <w:rPr>
          <w:lang w:val="en-GB"/>
        </w:rPr>
        <w:t xml:space="preserve">physics and </w:t>
      </w:r>
      <w:r w:rsidR="00F9503A">
        <w:rPr>
          <w:lang w:val="en-GB"/>
        </w:rPr>
        <w:t xml:space="preserve">non-linear </w:t>
      </w:r>
      <w:r w:rsidR="00971BA9">
        <w:rPr>
          <w:lang w:val="en-GB"/>
        </w:rPr>
        <w:t xml:space="preserve">scaling </w:t>
      </w:r>
      <w:r w:rsidR="007F1949">
        <w:rPr>
          <w:lang w:val="en-GB"/>
        </w:rPr>
        <w:t>effects</w:t>
      </w:r>
      <w:r w:rsidR="006B3F04">
        <w:rPr>
          <w:lang w:val="en-GB"/>
        </w:rPr>
        <w:t>,</w:t>
      </w:r>
      <w:r w:rsidR="007F1949">
        <w:rPr>
          <w:lang w:val="en-GB"/>
        </w:rPr>
        <w:t xml:space="preserve"> </w:t>
      </w:r>
      <w:r w:rsidR="00644F7E">
        <w:rPr>
          <w:lang w:val="en-GB"/>
        </w:rPr>
        <w:t>but</w:t>
      </w:r>
      <w:r w:rsidR="007E0470">
        <w:rPr>
          <w:lang w:val="en-GB"/>
        </w:rPr>
        <w:t xml:space="preserve"> </w:t>
      </w:r>
      <w:r w:rsidR="006B3F04">
        <w:rPr>
          <w:lang w:val="en-GB"/>
        </w:rPr>
        <w:t xml:space="preserve">for </w:t>
      </w:r>
      <w:r w:rsidR="008B1256">
        <w:rPr>
          <w:lang w:val="en-GB"/>
        </w:rPr>
        <w:t xml:space="preserve">macro </w:t>
      </w:r>
      <w:r w:rsidR="006B3F04">
        <w:rPr>
          <w:lang w:val="en-GB"/>
        </w:rPr>
        <w:t xml:space="preserve">energy system </w:t>
      </w:r>
      <w:r w:rsidR="007E0470">
        <w:rPr>
          <w:lang w:val="en-GB"/>
        </w:rPr>
        <w:t xml:space="preserve">modelling </w:t>
      </w:r>
      <w:r w:rsidR="006B3F04">
        <w:rPr>
          <w:lang w:val="en-GB"/>
        </w:rPr>
        <w:t xml:space="preserve">it is assumed that </w:t>
      </w:r>
      <w:r w:rsidR="007E0470">
        <w:rPr>
          <w:lang w:val="en-GB"/>
        </w:rPr>
        <w:t>linear</w:t>
      </w:r>
      <w:r w:rsidR="008B1256">
        <w:rPr>
          <w:lang w:val="en-GB"/>
        </w:rPr>
        <w:t xml:space="preserve"> </w:t>
      </w:r>
      <w:r w:rsidR="006B3F04">
        <w:rPr>
          <w:lang w:val="en-GB"/>
        </w:rPr>
        <w:t xml:space="preserve">relations can be used </w:t>
      </w:r>
      <w:r w:rsidR="00C971C3">
        <w:rPr>
          <w:lang w:val="en-GB"/>
        </w:rPr>
        <w:t>throughout.  Th</w:t>
      </w:r>
      <w:r w:rsidR="00E43607">
        <w:rPr>
          <w:lang w:val="en-GB"/>
        </w:rPr>
        <w:t>is introduces unknown levels of</w:t>
      </w:r>
      <w:r w:rsidR="00C971C3">
        <w:rPr>
          <w:lang w:val="en-GB"/>
        </w:rPr>
        <w:t xml:space="preserve"> uncertainty</w:t>
      </w:r>
      <w:r w:rsidR="00E43607">
        <w:rPr>
          <w:lang w:val="en-GB"/>
        </w:rPr>
        <w:t>.</w:t>
      </w:r>
      <w:r w:rsidR="00C971C3">
        <w:rPr>
          <w:lang w:val="en-GB"/>
        </w:rPr>
        <w:t xml:space="preserve"> </w:t>
      </w:r>
      <w:r w:rsidR="007E0470">
        <w:rPr>
          <w:lang w:val="en-GB"/>
        </w:rPr>
        <w:t xml:space="preserve"> </w:t>
      </w:r>
    </w:p>
    <w:p w14:paraId="75798BCB" w14:textId="21959AF2" w:rsidR="009756F4" w:rsidRDefault="003D41A3">
      <w:pPr>
        <w:pStyle w:val="ListParagraph"/>
        <w:numPr>
          <w:ilvl w:val="0"/>
          <w:numId w:val="11"/>
        </w:numPr>
        <w:spacing w:line="257" w:lineRule="auto"/>
        <w:rPr>
          <w:lang w:val="en-GB"/>
        </w:rPr>
      </w:pPr>
      <w:r>
        <w:rPr>
          <w:lang w:val="en-GB"/>
        </w:rPr>
        <w:t xml:space="preserve">A real challenge to macro models is that </w:t>
      </w:r>
      <w:r w:rsidR="00886676">
        <w:rPr>
          <w:lang w:val="en-GB"/>
        </w:rPr>
        <w:t>only</w:t>
      </w:r>
      <w:r>
        <w:rPr>
          <w:lang w:val="en-GB"/>
        </w:rPr>
        <w:t xml:space="preserve"> </w:t>
      </w:r>
      <w:r w:rsidR="00886676">
        <w:rPr>
          <w:lang w:val="en-GB"/>
        </w:rPr>
        <w:t>end</w:t>
      </w:r>
      <w:r w:rsidR="00966934">
        <w:rPr>
          <w:lang w:val="en-GB"/>
        </w:rPr>
        <w:t>points</w:t>
      </w:r>
      <w:r>
        <w:rPr>
          <w:lang w:val="en-GB"/>
        </w:rPr>
        <w:t xml:space="preserve"> in </w:t>
      </w:r>
      <w:r w:rsidR="00776618">
        <w:rPr>
          <w:lang w:val="en-GB"/>
        </w:rPr>
        <w:t xml:space="preserve">the future </w:t>
      </w:r>
      <w:r>
        <w:rPr>
          <w:lang w:val="en-GB"/>
        </w:rPr>
        <w:t xml:space="preserve">are modelled in </w:t>
      </w:r>
      <w:r w:rsidR="00CD095B">
        <w:rPr>
          <w:lang w:val="en-GB"/>
        </w:rPr>
        <w:t xml:space="preserve">extensive </w:t>
      </w:r>
      <w:r>
        <w:rPr>
          <w:lang w:val="en-GB"/>
        </w:rPr>
        <w:t>detail (</w:t>
      </w:r>
      <w:proofErr w:type="gramStart"/>
      <w:r>
        <w:rPr>
          <w:lang w:val="en-GB"/>
        </w:rPr>
        <w:t>2050,..</w:t>
      </w:r>
      <w:proofErr w:type="gramEnd"/>
      <w:r>
        <w:rPr>
          <w:lang w:val="en-GB"/>
        </w:rPr>
        <w:t xml:space="preserve">) </w:t>
      </w:r>
      <w:r w:rsidR="00CD095B">
        <w:rPr>
          <w:lang w:val="en-GB"/>
        </w:rPr>
        <w:t xml:space="preserve">but not the </w:t>
      </w:r>
      <w:r w:rsidR="00AE0EAB">
        <w:rPr>
          <w:lang w:val="en-GB"/>
        </w:rPr>
        <w:t>pathway</w:t>
      </w:r>
      <w:r w:rsidR="00CD095B">
        <w:rPr>
          <w:lang w:val="en-GB"/>
        </w:rPr>
        <w:t xml:space="preserve"> towards</w:t>
      </w:r>
      <w:r w:rsidR="00776618">
        <w:rPr>
          <w:lang w:val="en-GB"/>
        </w:rPr>
        <w:t xml:space="preserve"> this future</w:t>
      </w:r>
      <w:r w:rsidR="00AE0EAB">
        <w:rPr>
          <w:lang w:val="en-GB"/>
        </w:rPr>
        <w:t xml:space="preserve">. </w:t>
      </w:r>
      <w:r w:rsidR="008E0E50">
        <w:rPr>
          <w:lang w:val="en-GB"/>
        </w:rPr>
        <w:t>Ideally</w:t>
      </w:r>
      <w:r w:rsidR="00AE0EAB">
        <w:rPr>
          <w:lang w:val="en-GB"/>
        </w:rPr>
        <w:t xml:space="preserve"> the </w:t>
      </w:r>
      <w:r w:rsidR="00F43CE8">
        <w:rPr>
          <w:lang w:val="en-GB"/>
        </w:rPr>
        <w:t xml:space="preserve">future scenario should be “build up” </w:t>
      </w:r>
      <w:r w:rsidR="00886676">
        <w:rPr>
          <w:lang w:val="en-GB"/>
        </w:rPr>
        <w:t>using</w:t>
      </w:r>
      <w:r w:rsidR="002A7F8C">
        <w:rPr>
          <w:lang w:val="en-GB"/>
        </w:rPr>
        <w:t xml:space="preserve"> an </w:t>
      </w:r>
      <w:r w:rsidR="00886676">
        <w:rPr>
          <w:lang w:val="en-GB"/>
        </w:rPr>
        <w:t xml:space="preserve">incremental </w:t>
      </w:r>
      <w:r w:rsidR="002A7F8C">
        <w:rPr>
          <w:lang w:val="en-GB"/>
        </w:rPr>
        <w:t>investment strategy</w:t>
      </w:r>
      <w:r w:rsidR="000979C0">
        <w:rPr>
          <w:lang w:val="en-GB"/>
        </w:rPr>
        <w:t xml:space="preserve"> (i.e. 2025-&gt; 20</w:t>
      </w:r>
      <w:r w:rsidR="0027483C">
        <w:rPr>
          <w:lang w:val="en-GB"/>
        </w:rPr>
        <w:t>26</w:t>
      </w:r>
      <w:r w:rsidR="000979C0">
        <w:rPr>
          <w:lang w:val="en-GB"/>
        </w:rPr>
        <w:t>-&gt; 20</w:t>
      </w:r>
      <w:r w:rsidR="0027483C">
        <w:rPr>
          <w:lang w:val="en-GB"/>
        </w:rPr>
        <w:t>27</w:t>
      </w:r>
      <w:r w:rsidR="000979C0">
        <w:rPr>
          <w:lang w:val="en-GB"/>
        </w:rPr>
        <w:t>-&gt;…</w:t>
      </w:r>
      <w:r w:rsidR="00A51676">
        <w:rPr>
          <w:lang w:val="en-GB"/>
        </w:rPr>
        <w:t>-&gt;</w:t>
      </w:r>
      <w:r w:rsidR="000979C0">
        <w:rPr>
          <w:lang w:val="en-GB"/>
        </w:rPr>
        <w:t>2050)</w:t>
      </w:r>
      <w:r w:rsidR="000E4932">
        <w:rPr>
          <w:lang w:val="en-GB"/>
        </w:rPr>
        <w:t xml:space="preserve"> </w:t>
      </w:r>
      <w:r w:rsidR="009D7C27">
        <w:rPr>
          <w:lang w:val="en-GB"/>
        </w:rPr>
        <w:t>instead of a</w:t>
      </w:r>
      <w:r w:rsidR="000E4932">
        <w:rPr>
          <w:lang w:val="en-GB"/>
        </w:rPr>
        <w:t xml:space="preserve"> </w:t>
      </w:r>
      <w:r w:rsidR="009D7C27">
        <w:rPr>
          <w:lang w:val="en-GB"/>
        </w:rPr>
        <w:t>“</w:t>
      </w:r>
      <w:r w:rsidR="000E4932">
        <w:rPr>
          <w:lang w:val="en-GB"/>
        </w:rPr>
        <w:t xml:space="preserve">2050 big </w:t>
      </w:r>
      <w:proofErr w:type="gramStart"/>
      <w:r w:rsidR="000E4932">
        <w:rPr>
          <w:lang w:val="en-GB"/>
        </w:rPr>
        <w:t>bang”</w:t>
      </w:r>
      <w:proofErr w:type="gramEnd"/>
    </w:p>
    <w:p w14:paraId="2314CD69" w14:textId="7E4BC81C" w:rsidR="003B729B" w:rsidRPr="009F1EF1" w:rsidRDefault="003B729B">
      <w:pPr>
        <w:pStyle w:val="ListParagraph"/>
        <w:numPr>
          <w:ilvl w:val="0"/>
          <w:numId w:val="11"/>
        </w:numPr>
        <w:spacing w:line="257" w:lineRule="auto"/>
        <w:rPr>
          <w:lang w:val="en-GB"/>
        </w:rPr>
      </w:pPr>
      <w:r>
        <w:rPr>
          <w:lang w:val="en-GB"/>
        </w:rPr>
        <w:t xml:space="preserve">Macro energy models use a vast range of </w:t>
      </w:r>
      <w:r w:rsidR="007C3D6B">
        <w:rPr>
          <w:lang w:val="en-GB"/>
        </w:rPr>
        <w:t xml:space="preserve">input parameters with various levels of uncertainties and cross correlations. </w:t>
      </w:r>
      <w:r w:rsidR="002937CF">
        <w:rPr>
          <w:lang w:val="en-GB"/>
        </w:rPr>
        <w:t>I</w:t>
      </w:r>
      <w:r w:rsidR="003431E0">
        <w:rPr>
          <w:lang w:val="en-GB"/>
        </w:rPr>
        <w:t>n a</w:t>
      </w:r>
      <w:r w:rsidR="006C5C55">
        <w:rPr>
          <w:lang w:val="en-GB"/>
        </w:rPr>
        <w:t>d</w:t>
      </w:r>
      <w:r w:rsidR="003431E0">
        <w:rPr>
          <w:lang w:val="en-GB"/>
        </w:rPr>
        <w:t xml:space="preserve">dition of a small set of main scenarios also </w:t>
      </w:r>
      <w:r w:rsidR="006A6EF6">
        <w:rPr>
          <w:lang w:val="en-GB"/>
        </w:rPr>
        <w:t>“Monte Carlo methods” should be used</w:t>
      </w:r>
      <w:r w:rsidR="003367C3">
        <w:rPr>
          <w:lang w:val="en-GB"/>
        </w:rPr>
        <w:t xml:space="preserve">. </w:t>
      </w:r>
      <w:r w:rsidR="0088191D">
        <w:rPr>
          <w:lang w:val="en-GB"/>
        </w:rPr>
        <w:t xml:space="preserve">Ideally not ~4 but </w:t>
      </w:r>
      <w:r w:rsidR="006B4301">
        <w:rPr>
          <w:lang w:val="en-GB"/>
        </w:rPr>
        <w:t>~</w:t>
      </w:r>
      <w:r w:rsidR="00E635C9">
        <w:rPr>
          <w:lang w:val="en-GB"/>
        </w:rPr>
        <w:t xml:space="preserve">10000 </w:t>
      </w:r>
      <w:r w:rsidR="004E4ED4">
        <w:rPr>
          <w:lang w:val="en-GB"/>
        </w:rPr>
        <w:t>model</w:t>
      </w:r>
      <w:r w:rsidR="0088191D">
        <w:rPr>
          <w:lang w:val="en-GB"/>
        </w:rPr>
        <w:t xml:space="preserve"> variants should be</w:t>
      </w:r>
      <w:r w:rsidR="004E4ED4">
        <w:rPr>
          <w:lang w:val="en-GB"/>
        </w:rPr>
        <w:t xml:space="preserve"> run </w:t>
      </w:r>
      <w:r w:rsidR="0088191D">
        <w:rPr>
          <w:lang w:val="en-GB"/>
        </w:rPr>
        <w:t>to determine the robustness and standard deviations of the output KPI’s</w:t>
      </w:r>
      <w:r w:rsidR="006303A6">
        <w:rPr>
          <w:lang w:val="en-GB"/>
        </w:rPr>
        <w:t>.</w:t>
      </w:r>
      <w:r w:rsidR="006A6EF6">
        <w:rPr>
          <w:lang w:val="en-GB"/>
        </w:rPr>
        <w:t xml:space="preserve">  </w:t>
      </w:r>
      <w:r w:rsidR="007E7EBA">
        <w:rPr>
          <w:lang w:val="en-GB"/>
        </w:rPr>
        <w:t xml:space="preserve">Especially </w:t>
      </w:r>
      <w:r w:rsidR="00167DF5">
        <w:rPr>
          <w:lang w:val="en-GB"/>
        </w:rPr>
        <w:t>when</w:t>
      </w:r>
      <w:r w:rsidR="007E7EBA">
        <w:rPr>
          <w:lang w:val="en-GB"/>
        </w:rPr>
        <w:t xml:space="preserve"> non-linear interactions </w:t>
      </w:r>
      <w:r w:rsidR="005A2EA7">
        <w:rPr>
          <w:lang w:val="en-GB"/>
        </w:rPr>
        <w:t>are</w:t>
      </w:r>
      <w:r w:rsidR="00F42962">
        <w:rPr>
          <w:lang w:val="en-GB"/>
        </w:rPr>
        <w:t xml:space="preserve"> involved</w:t>
      </w:r>
      <w:r w:rsidR="007E7EBA">
        <w:rPr>
          <w:lang w:val="en-GB"/>
        </w:rPr>
        <w:t>, the</w:t>
      </w:r>
      <w:r w:rsidR="00F42962">
        <w:rPr>
          <w:lang w:val="en-GB"/>
        </w:rPr>
        <w:t xml:space="preserve"> </w:t>
      </w:r>
      <w:r w:rsidR="002563C8">
        <w:rPr>
          <w:lang w:val="en-GB"/>
        </w:rPr>
        <w:t xml:space="preserve">model may </w:t>
      </w:r>
      <w:r w:rsidR="00F528FA">
        <w:rPr>
          <w:lang w:val="en-GB"/>
        </w:rPr>
        <w:t>give back</w:t>
      </w:r>
      <w:r w:rsidR="002563C8">
        <w:rPr>
          <w:lang w:val="en-GB"/>
        </w:rPr>
        <w:t xml:space="preserve"> </w:t>
      </w:r>
      <w:r w:rsidR="00A05880">
        <w:rPr>
          <w:lang w:val="en-GB"/>
        </w:rPr>
        <w:t>non-trivial</w:t>
      </w:r>
      <w:r w:rsidR="007A68DE">
        <w:rPr>
          <w:lang w:val="en-GB"/>
        </w:rPr>
        <w:t xml:space="preserve"> results</w:t>
      </w:r>
      <w:r w:rsidR="00402C84">
        <w:rPr>
          <w:lang w:val="en-GB"/>
        </w:rPr>
        <w:t xml:space="preserve">, </w:t>
      </w:r>
      <w:r w:rsidR="00042626">
        <w:rPr>
          <w:lang w:val="en-GB"/>
        </w:rPr>
        <w:t xml:space="preserve">and </w:t>
      </w:r>
      <w:r w:rsidR="00DA0BEB">
        <w:rPr>
          <w:lang w:val="en-GB"/>
        </w:rPr>
        <w:t>give guidance on</w:t>
      </w:r>
      <w:r w:rsidR="00042626">
        <w:rPr>
          <w:lang w:val="en-GB"/>
        </w:rPr>
        <w:t xml:space="preserve"> </w:t>
      </w:r>
      <w:r w:rsidR="00402C84">
        <w:rPr>
          <w:lang w:val="en-GB"/>
        </w:rPr>
        <w:t>investment</w:t>
      </w:r>
      <w:r w:rsidR="003E61C0">
        <w:rPr>
          <w:lang w:val="en-GB"/>
        </w:rPr>
        <w:t xml:space="preserve"> strateg</w:t>
      </w:r>
      <w:r w:rsidR="00A05880">
        <w:rPr>
          <w:lang w:val="en-GB"/>
        </w:rPr>
        <w:t xml:space="preserve">y </w:t>
      </w:r>
      <w:r w:rsidR="00402C84">
        <w:rPr>
          <w:lang w:val="en-GB"/>
        </w:rPr>
        <w:t>“</w:t>
      </w:r>
      <w:r w:rsidR="004B4947">
        <w:rPr>
          <w:lang w:val="en-GB"/>
        </w:rPr>
        <w:t>do’s &amp; don’ts</w:t>
      </w:r>
      <w:r w:rsidR="003E61C0">
        <w:rPr>
          <w:lang w:val="en-GB"/>
        </w:rPr>
        <w:t>”</w:t>
      </w:r>
      <w:r w:rsidR="005A2EA7">
        <w:rPr>
          <w:lang w:val="en-GB"/>
        </w:rPr>
        <w:t xml:space="preserve"> </w:t>
      </w:r>
      <w:r w:rsidR="00A05880">
        <w:rPr>
          <w:lang w:val="en-GB"/>
        </w:rPr>
        <w:t>…</w:t>
      </w:r>
      <w:r w:rsidR="00C56F55">
        <w:rPr>
          <w:lang w:val="en-GB"/>
        </w:rPr>
        <w:t xml:space="preserve"> </w:t>
      </w:r>
      <w:r w:rsidR="00116AA0">
        <w:rPr>
          <w:lang w:val="en-GB"/>
        </w:rPr>
        <w:t xml:space="preserve"> </w:t>
      </w:r>
      <w:r w:rsidR="00142536">
        <w:rPr>
          <w:lang w:val="en-GB"/>
        </w:rPr>
        <w:t xml:space="preserve">  </w:t>
      </w:r>
    </w:p>
    <w:p w14:paraId="18AE8AC0" w14:textId="39826DCB" w:rsidR="00271346" w:rsidRPr="00991B8F" w:rsidRDefault="00271346" w:rsidP="009F1EF1">
      <w:pPr>
        <w:pStyle w:val="ListParagraph"/>
        <w:spacing w:line="257" w:lineRule="auto"/>
        <w:rPr>
          <w:lang w:val="en-GB"/>
        </w:rPr>
      </w:pPr>
    </w:p>
    <w:p w14:paraId="3CCDC54A" w14:textId="094311AA" w:rsidR="006434EE" w:rsidRDefault="00422A89" w:rsidP="00A514B8">
      <w:pPr>
        <w:spacing w:line="257" w:lineRule="auto"/>
        <w:rPr>
          <w:lang w:val="en-GB"/>
        </w:rPr>
      </w:pPr>
      <w:r>
        <w:rPr>
          <w:lang w:val="en-GB"/>
        </w:rPr>
        <w:t>Multi-Model aims to address the</w:t>
      </w:r>
      <w:r w:rsidR="00A45996">
        <w:rPr>
          <w:lang w:val="en-GB"/>
        </w:rPr>
        <w:t xml:space="preserve"> </w:t>
      </w:r>
      <w:r w:rsidR="00B83CAB">
        <w:rPr>
          <w:lang w:val="en-GB"/>
        </w:rPr>
        <w:t xml:space="preserve">macro energy modelling </w:t>
      </w:r>
      <w:r w:rsidR="00E27C05">
        <w:rPr>
          <w:lang w:val="en-GB"/>
        </w:rPr>
        <w:t xml:space="preserve">issues </w:t>
      </w:r>
      <w:r w:rsidR="00AE0F28">
        <w:rPr>
          <w:lang w:val="en-GB"/>
        </w:rPr>
        <w:t>as follows</w:t>
      </w:r>
      <w:r w:rsidR="00FA4361">
        <w:rPr>
          <w:lang w:val="en-GB"/>
        </w:rPr>
        <w:t>:</w:t>
      </w:r>
    </w:p>
    <w:p w14:paraId="31CEA2DC" w14:textId="30D4248E" w:rsidR="009548A6" w:rsidRPr="00C01798" w:rsidRDefault="00DE64D1" w:rsidP="006434EE">
      <w:pPr>
        <w:pStyle w:val="ListParagraph"/>
        <w:numPr>
          <w:ilvl w:val="0"/>
          <w:numId w:val="14"/>
        </w:numPr>
        <w:spacing w:line="257" w:lineRule="auto"/>
        <w:rPr>
          <w:b/>
          <w:bCs/>
          <w:lang w:val="en-GB"/>
        </w:rPr>
      </w:pPr>
      <w:r>
        <w:rPr>
          <w:b/>
          <w:bCs/>
          <w:lang w:val="en-GB"/>
        </w:rPr>
        <w:t>Model coupling</w:t>
      </w:r>
      <w:r w:rsidR="004F372D" w:rsidRPr="004F372D">
        <w:rPr>
          <w:b/>
          <w:bCs/>
          <w:lang w:val="en-GB"/>
        </w:rPr>
        <w:t xml:space="preserve"> </w:t>
      </w:r>
      <w:r w:rsidR="00FA4361">
        <w:rPr>
          <w:lang w:val="en-GB"/>
        </w:rPr>
        <w:t>Individual mo</w:t>
      </w:r>
      <w:r w:rsidR="006434EE">
        <w:rPr>
          <w:lang w:val="en-GB"/>
        </w:rPr>
        <w:t>dels</w:t>
      </w:r>
      <w:r>
        <w:rPr>
          <w:lang w:val="en-GB"/>
        </w:rPr>
        <w:t>,</w:t>
      </w:r>
      <w:r w:rsidR="00112FBD">
        <w:rPr>
          <w:lang w:val="en-GB"/>
        </w:rPr>
        <w:t xml:space="preserve"> owned by different legal entities</w:t>
      </w:r>
      <w:r w:rsidR="007D6599">
        <w:rPr>
          <w:lang w:val="en-GB"/>
        </w:rPr>
        <w:t xml:space="preserve"> running on private servers</w:t>
      </w:r>
      <w:r w:rsidR="00112FBD">
        <w:rPr>
          <w:lang w:val="en-GB"/>
        </w:rPr>
        <w:t>,</w:t>
      </w:r>
      <w:r w:rsidR="006434EE">
        <w:rPr>
          <w:lang w:val="en-GB"/>
        </w:rPr>
        <w:t xml:space="preserve"> can </w:t>
      </w:r>
      <w:r>
        <w:rPr>
          <w:lang w:val="en-GB"/>
        </w:rPr>
        <w:t xml:space="preserve">now </w:t>
      </w:r>
      <w:r w:rsidR="006434EE">
        <w:rPr>
          <w:lang w:val="en-GB"/>
        </w:rPr>
        <w:t xml:space="preserve">communicate </w:t>
      </w:r>
      <w:r w:rsidR="00AD4C94">
        <w:rPr>
          <w:lang w:val="en-GB"/>
        </w:rPr>
        <w:t xml:space="preserve">to each other </w:t>
      </w:r>
      <w:r w:rsidR="009548A6">
        <w:rPr>
          <w:lang w:val="en-GB"/>
        </w:rPr>
        <w:t>via the internet via “adapters”</w:t>
      </w:r>
      <w:r w:rsidR="00C01798">
        <w:rPr>
          <w:lang w:val="en-GB"/>
        </w:rPr>
        <w:t>.</w:t>
      </w:r>
    </w:p>
    <w:p w14:paraId="1E6009C0" w14:textId="61E3FCA5" w:rsidR="009548A6" w:rsidRPr="005F7ECD" w:rsidRDefault="000D182B">
      <w:pPr>
        <w:pStyle w:val="ListParagraph"/>
        <w:numPr>
          <w:ilvl w:val="0"/>
          <w:numId w:val="14"/>
        </w:numPr>
        <w:spacing w:line="257" w:lineRule="auto"/>
        <w:rPr>
          <w:b/>
          <w:bCs/>
          <w:lang w:val="en-GB"/>
        </w:rPr>
      </w:pPr>
      <w:r>
        <w:rPr>
          <w:b/>
          <w:bCs/>
          <w:lang w:val="en-GB"/>
        </w:rPr>
        <w:t>Model c</w:t>
      </w:r>
      <w:r w:rsidR="004F372D" w:rsidRPr="001B7ED6">
        <w:rPr>
          <w:b/>
          <w:bCs/>
          <w:lang w:val="en-GB"/>
        </w:rPr>
        <w:t>ompati</w:t>
      </w:r>
      <w:r w:rsidR="001B7ED6" w:rsidRPr="001B7ED6">
        <w:rPr>
          <w:b/>
          <w:bCs/>
          <w:lang w:val="en-GB"/>
        </w:rPr>
        <w:t xml:space="preserve">bility </w:t>
      </w:r>
      <w:r w:rsidR="009548A6" w:rsidRPr="00014134">
        <w:rPr>
          <w:lang w:val="en-GB"/>
        </w:rPr>
        <w:t>ESDL is used as the</w:t>
      </w:r>
      <w:r w:rsidR="0020362B" w:rsidRPr="00014134">
        <w:rPr>
          <w:lang w:val="en-GB"/>
        </w:rPr>
        <w:t xml:space="preserve"> common</w:t>
      </w:r>
      <w:r w:rsidR="009548A6" w:rsidRPr="00014134">
        <w:rPr>
          <w:lang w:val="en-GB"/>
        </w:rPr>
        <w:t xml:space="preserve"> </w:t>
      </w:r>
      <w:r w:rsidR="000056BE" w:rsidRPr="00014134">
        <w:rPr>
          <w:lang w:val="en-GB"/>
        </w:rPr>
        <w:t>communication language</w:t>
      </w:r>
      <w:r w:rsidR="00D40B30">
        <w:rPr>
          <w:lang w:val="en-GB"/>
        </w:rPr>
        <w:t>,</w:t>
      </w:r>
      <w:r w:rsidR="00112FBD">
        <w:rPr>
          <w:lang w:val="en-GB"/>
        </w:rPr>
        <w:t xml:space="preserve"> </w:t>
      </w:r>
      <w:r w:rsidR="009B77AB">
        <w:rPr>
          <w:lang w:val="en-GB"/>
        </w:rPr>
        <w:t xml:space="preserve">strongly reducing </w:t>
      </w:r>
      <w:r w:rsidR="00D40B30">
        <w:rPr>
          <w:lang w:val="en-GB"/>
        </w:rPr>
        <w:t xml:space="preserve">the potential for </w:t>
      </w:r>
      <w:r w:rsidR="009B77AB">
        <w:rPr>
          <w:lang w:val="en-GB"/>
        </w:rPr>
        <w:t xml:space="preserve">data </w:t>
      </w:r>
      <w:r w:rsidR="00112FBD">
        <w:rPr>
          <w:lang w:val="en-GB"/>
        </w:rPr>
        <w:t>translation</w:t>
      </w:r>
      <w:r w:rsidR="00D40B30">
        <w:rPr>
          <w:lang w:val="en-GB"/>
        </w:rPr>
        <w:t xml:space="preserve">/ </w:t>
      </w:r>
      <w:r w:rsidR="008918C8">
        <w:rPr>
          <w:lang w:val="en-GB"/>
        </w:rPr>
        <w:t>interpretation</w:t>
      </w:r>
      <w:r w:rsidR="00112FBD">
        <w:rPr>
          <w:lang w:val="en-GB"/>
        </w:rPr>
        <w:t xml:space="preserve"> errors </w:t>
      </w:r>
      <w:r w:rsidR="009B77AB">
        <w:rPr>
          <w:lang w:val="en-GB"/>
        </w:rPr>
        <w:t>between models</w:t>
      </w:r>
      <w:r w:rsidR="00014134">
        <w:rPr>
          <w:lang w:val="en-GB"/>
        </w:rPr>
        <w:t>.</w:t>
      </w:r>
    </w:p>
    <w:p w14:paraId="3D4420EF" w14:textId="50CD4ED1" w:rsidR="005F7ECD" w:rsidRPr="00014134" w:rsidRDefault="0090170F">
      <w:pPr>
        <w:pStyle w:val="ListParagraph"/>
        <w:numPr>
          <w:ilvl w:val="0"/>
          <w:numId w:val="14"/>
        </w:numPr>
        <w:spacing w:line="257" w:lineRule="auto"/>
        <w:rPr>
          <w:b/>
          <w:bCs/>
          <w:lang w:val="en-GB"/>
        </w:rPr>
      </w:pPr>
      <w:r>
        <w:rPr>
          <w:b/>
          <w:bCs/>
          <w:lang w:val="en-GB"/>
        </w:rPr>
        <w:t>E</w:t>
      </w:r>
      <w:r w:rsidR="007D6599">
        <w:rPr>
          <w:b/>
          <w:bCs/>
          <w:lang w:val="en-GB"/>
        </w:rPr>
        <w:t>nhancing</w:t>
      </w:r>
      <w:r w:rsidR="00081D10" w:rsidRPr="00462BC4">
        <w:rPr>
          <w:b/>
          <w:bCs/>
          <w:lang w:val="en-GB"/>
        </w:rPr>
        <w:t xml:space="preserve"> </w:t>
      </w:r>
      <w:r w:rsidR="00C43669">
        <w:rPr>
          <w:b/>
          <w:bCs/>
          <w:lang w:val="en-GB"/>
        </w:rPr>
        <w:t xml:space="preserve">scope &amp; </w:t>
      </w:r>
      <w:r w:rsidR="00081D10" w:rsidRPr="00462BC4">
        <w:rPr>
          <w:b/>
          <w:bCs/>
          <w:lang w:val="en-GB"/>
        </w:rPr>
        <w:t xml:space="preserve">resolution </w:t>
      </w:r>
      <w:r w:rsidR="007D6599">
        <w:rPr>
          <w:lang w:val="en-GB"/>
        </w:rPr>
        <w:t>Specialized sub-</w:t>
      </w:r>
      <w:r w:rsidR="005F7ECD">
        <w:rPr>
          <w:lang w:val="en-GB"/>
        </w:rPr>
        <w:t xml:space="preserve">models can </w:t>
      </w:r>
      <w:r w:rsidR="005F7ECD" w:rsidRPr="006434EE">
        <w:rPr>
          <w:lang w:val="en-GB"/>
        </w:rPr>
        <w:t>check / correct</w:t>
      </w:r>
      <w:r w:rsidR="005F7ECD">
        <w:rPr>
          <w:lang w:val="en-GB"/>
        </w:rPr>
        <w:t xml:space="preserve"> the main </w:t>
      </w:r>
      <w:r w:rsidR="00081D10">
        <w:rPr>
          <w:lang w:val="en-GB"/>
        </w:rPr>
        <w:t xml:space="preserve">scenario </w:t>
      </w:r>
      <w:r w:rsidR="005F7ECD">
        <w:rPr>
          <w:lang w:val="en-GB"/>
        </w:rPr>
        <w:t xml:space="preserve">models on deeper </w:t>
      </w:r>
      <w:r w:rsidR="005F7ECD" w:rsidRPr="006434EE">
        <w:rPr>
          <w:lang w:val="en-GB"/>
        </w:rPr>
        <w:t>space/time/category resolution levels</w:t>
      </w:r>
      <w:r w:rsidR="001B7ED6">
        <w:rPr>
          <w:lang w:val="en-GB"/>
        </w:rPr>
        <w:t xml:space="preserve"> </w:t>
      </w:r>
      <w:r w:rsidR="00C43669">
        <w:rPr>
          <w:lang w:val="en-GB"/>
        </w:rPr>
        <w:t>or adding</w:t>
      </w:r>
      <w:r w:rsidR="001B7ED6">
        <w:rPr>
          <w:lang w:val="en-GB"/>
        </w:rPr>
        <w:t xml:space="preserve"> </w:t>
      </w:r>
      <w:r w:rsidR="00DB4313">
        <w:rPr>
          <w:lang w:val="en-GB"/>
        </w:rPr>
        <w:t>simulation/optimization</w:t>
      </w:r>
      <w:r w:rsidR="001B7ED6">
        <w:rPr>
          <w:lang w:val="en-GB"/>
        </w:rPr>
        <w:t xml:space="preserve"> </w:t>
      </w:r>
      <w:r w:rsidR="00DB4313">
        <w:rPr>
          <w:lang w:val="en-GB"/>
        </w:rPr>
        <w:t>functionalities</w:t>
      </w:r>
      <w:r w:rsidR="00C43669">
        <w:rPr>
          <w:lang w:val="en-GB"/>
        </w:rPr>
        <w:t xml:space="preserve"> too challenging for the main model</w:t>
      </w:r>
      <w:r w:rsidR="005F7ECD" w:rsidRPr="006434EE">
        <w:rPr>
          <w:lang w:val="en-GB"/>
        </w:rPr>
        <w:t xml:space="preserve">.  </w:t>
      </w:r>
    </w:p>
    <w:p w14:paraId="49A2DB2C" w14:textId="306A3E5C" w:rsidR="00BC1020" w:rsidRDefault="000709A0" w:rsidP="005F7ECD">
      <w:pPr>
        <w:pStyle w:val="ListParagraph"/>
        <w:numPr>
          <w:ilvl w:val="0"/>
          <w:numId w:val="14"/>
        </w:numPr>
        <w:spacing w:line="257" w:lineRule="auto"/>
        <w:rPr>
          <w:lang w:val="en-GB"/>
        </w:rPr>
      </w:pPr>
      <w:r>
        <w:rPr>
          <w:b/>
          <w:bCs/>
          <w:lang w:val="en-GB"/>
        </w:rPr>
        <w:t>Successive approximation</w:t>
      </w:r>
      <w:r w:rsidR="00462BC4">
        <w:rPr>
          <w:lang w:val="en-GB"/>
        </w:rPr>
        <w:t xml:space="preserve"> </w:t>
      </w:r>
      <w:r w:rsidR="004614DD" w:rsidRPr="004614DD">
        <w:rPr>
          <w:lang w:val="en-GB"/>
        </w:rPr>
        <w:t>Automat</w:t>
      </w:r>
      <w:r w:rsidR="004614DD">
        <w:rPr>
          <w:lang w:val="en-GB"/>
        </w:rPr>
        <w:t xml:space="preserve">ion of </w:t>
      </w:r>
      <w:r w:rsidR="008D1513">
        <w:rPr>
          <w:lang w:val="en-GB"/>
        </w:rPr>
        <w:t xml:space="preserve">control and </w:t>
      </w:r>
      <w:r w:rsidR="004614DD">
        <w:rPr>
          <w:lang w:val="en-GB"/>
        </w:rPr>
        <w:t xml:space="preserve">communication </w:t>
      </w:r>
      <w:r w:rsidR="008D1513">
        <w:rPr>
          <w:lang w:val="en-GB"/>
        </w:rPr>
        <w:t xml:space="preserve">between the models </w:t>
      </w:r>
      <w:r w:rsidR="006A2757">
        <w:rPr>
          <w:lang w:val="en-GB"/>
        </w:rPr>
        <w:t xml:space="preserve">via the orchestrator, </w:t>
      </w:r>
      <w:r w:rsidR="008D1513">
        <w:rPr>
          <w:lang w:val="en-GB"/>
        </w:rPr>
        <w:t xml:space="preserve">allowing </w:t>
      </w:r>
      <w:r w:rsidR="009F1EF1">
        <w:rPr>
          <w:lang w:val="en-GB"/>
        </w:rPr>
        <w:t xml:space="preserve">for </w:t>
      </w:r>
      <w:r w:rsidR="008D1513">
        <w:rPr>
          <w:lang w:val="en-GB"/>
        </w:rPr>
        <w:t>the use of</w:t>
      </w:r>
      <w:r w:rsidR="00FB0B6C">
        <w:rPr>
          <w:lang w:val="en-GB"/>
        </w:rPr>
        <w:t xml:space="preserve"> </w:t>
      </w:r>
      <w:r w:rsidR="006A2757">
        <w:rPr>
          <w:lang w:val="en-GB"/>
        </w:rPr>
        <w:t>successive approximation</w:t>
      </w:r>
      <w:r w:rsidR="00245CD4">
        <w:rPr>
          <w:lang w:val="en-GB"/>
        </w:rPr>
        <w:t xml:space="preserve"> or incremental increases</w:t>
      </w:r>
      <w:r w:rsidR="008D1513">
        <w:rPr>
          <w:lang w:val="en-GB"/>
        </w:rPr>
        <w:t xml:space="preserve"> to address the </w:t>
      </w:r>
      <w:r w:rsidR="00DA2A9E">
        <w:rPr>
          <w:lang w:val="en-GB"/>
        </w:rPr>
        <w:t>non</w:t>
      </w:r>
      <w:r w:rsidR="00284B6C">
        <w:rPr>
          <w:lang w:val="en-GB"/>
        </w:rPr>
        <w:t xml:space="preserve">-linear dynamic with successive approximation </w:t>
      </w:r>
      <w:r w:rsidR="000E16B1">
        <w:rPr>
          <w:lang w:val="en-GB"/>
        </w:rPr>
        <w:t>techniques</w:t>
      </w:r>
      <w:r w:rsidR="008251A5">
        <w:rPr>
          <w:lang w:val="en-GB"/>
        </w:rPr>
        <w:t>.</w:t>
      </w:r>
    </w:p>
    <w:p w14:paraId="20B4D94D" w14:textId="3516F103" w:rsidR="00245CD4" w:rsidRDefault="00244D7F" w:rsidP="005F7ECD">
      <w:pPr>
        <w:pStyle w:val="ListParagraph"/>
        <w:numPr>
          <w:ilvl w:val="0"/>
          <w:numId w:val="14"/>
        </w:numPr>
        <w:spacing w:line="257" w:lineRule="auto"/>
        <w:rPr>
          <w:lang w:val="en-GB"/>
        </w:rPr>
      </w:pPr>
      <w:r>
        <w:rPr>
          <w:b/>
          <w:bCs/>
          <w:lang w:val="en-GB"/>
        </w:rPr>
        <w:t xml:space="preserve">Pathways &amp; </w:t>
      </w:r>
      <w:r w:rsidR="000709A0">
        <w:rPr>
          <w:b/>
          <w:bCs/>
          <w:lang w:val="en-GB"/>
        </w:rPr>
        <w:t>Monte Carlo</w:t>
      </w:r>
      <w:r w:rsidR="00A45996">
        <w:rPr>
          <w:b/>
          <w:bCs/>
          <w:lang w:val="en-GB"/>
        </w:rPr>
        <w:t xml:space="preserve">. </w:t>
      </w:r>
      <w:r w:rsidR="00BD504D" w:rsidRPr="004614DD">
        <w:rPr>
          <w:lang w:val="en-GB"/>
        </w:rPr>
        <w:t>Automat</w:t>
      </w:r>
      <w:r w:rsidR="00FA43D6">
        <w:rPr>
          <w:lang w:val="en-GB"/>
        </w:rPr>
        <w:t xml:space="preserve">ion of control allowing </w:t>
      </w:r>
      <w:r w:rsidR="00142536">
        <w:rPr>
          <w:lang w:val="en-GB"/>
        </w:rPr>
        <w:t xml:space="preserve">for the </w:t>
      </w:r>
      <w:r w:rsidR="00CA1546">
        <w:rPr>
          <w:lang w:val="en-GB"/>
        </w:rPr>
        <w:t xml:space="preserve">running </w:t>
      </w:r>
      <w:r w:rsidR="00BD504D">
        <w:rPr>
          <w:lang w:val="en-GB"/>
        </w:rPr>
        <w:t xml:space="preserve">of </w:t>
      </w:r>
      <w:r w:rsidR="00454555">
        <w:rPr>
          <w:lang w:val="en-GB"/>
        </w:rPr>
        <w:t>large</w:t>
      </w:r>
      <w:r w:rsidR="007B335A">
        <w:rPr>
          <w:lang w:val="en-GB"/>
        </w:rPr>
        <w:t xml:space="preserve"> numbers of </w:t>
      </w:r>
      <w:r w:rsidR="005B6BA9">
        <w:rPr>
          <w:lang w:val="en-GB"/>
        </w:rPr>
        <w:t>stochastically varied</w:t>
      </w:r>
      <w:r w:rsidR="00FA6892">
        <w:rPr>
          <w:lang w:val="en-GB"/>
        </w:rPr>
        <w:t xml:space="preserve"> input</w:t>
      </w:r>
      <w:r w:rsidR="005B6BA9">
        <w:rPr>
          <w:lang w:val="en-GB"/>
        </w:rPr>
        <w:t>s</w:t>
      </w:r>
      <w:r w:rsidR="00142536">
        <w:rPr>
          <w:lang w:val="en-GB"/>
        </w:rPr>
        <w:t xml:space="preserve"> parameters</w:t>
      </w:r>
      <w:r w:rsidR="00CA1546">
        <w:rPr>
          <w:lang w:val="en-GB"/>
        </w:rPr>
        <w:t xml:space="preserve"> </w:t>
      </w:r>
      <w:r w:rsidR="005B6BA9">
        <w:rPr>
          <w:lang w:val="en-GB"/>
        </w:rPr>
        <w:t>(“</w:t>
      </w:r>
      <w:r w:rsidR="00245CD4">
        <w:rPr>
          <w:lang w:val="en-GB"/>
        </w:rPr>
        <w:t>Monte Carlo</w:t>
      </w:r>
      <w:r w:rsidR="005B6BA9">
        <w:rPr>
          <w:lang w:val="en-GB"/>
        </w:rPr>
        <w:t xml:space="preserve"> “)</w:t>
      </w:r>
      <w:r w:rsidR="00AE12EC">
        <w:rPr>
          <w:lang w:val="en-GB"/>
        </w:rPr>
        <w:t xml:space="preserve"> or </w:t>
      </w:r>
      <w:r w:rsidR="0027483C">
        <w:rPr>
          <w:lang w:val="en-GB"/>
        </w:rPr>
        <w:t xml:space="preserve">model </w:t>
      </w:r>
      <w:r w:rsidR="00AE12EC">
        <w:rPr>
          <w:lang w:val="en-GB"/>
        </w:rPr>
        <w:t>road maps (</w:t>
      </w:r>
      <w:proofErr w:type="gramStart"/>
      <w:r w:rsidR="00AE12EC">
        <w:rPr>
          <w:lang w:val="en-GB"/>
        </w:rPr>
        <w:t>2025,2026,…</w:t>
      </w:r>
      <w:proofErr w:type="gramEnd"/>
      <w:r w:rsidR="00AE12EC">
        <w:rPr>
          <w:lang w:val="en-GB"/>
        </w:rPr>
        <w:t>2050)</w:t>
      </w:r>
      <w:r w:rsidR="00057000">
        <w:rPr>
          <w:lang w:val="en-GB"/>
        </w:rPr>
        <w:t xml:space="preserve"> to test for the </w:t>
      </w:r>
      <w:r w:rsidR="0085443F">
        <w:rPr>
          <w:lang w:val="en-GB"/>
        </w:rPr>
        <w:t>robustness of model results.</w:t>
      </w:r>
    </w:p>
    <w:p w14:paraId="20A82B01" w14:textId="77777777" w:rsidR="00BC1020" w:rsidRDefault="00BC1020" w:rsidP="00BC1020">
      <w:pPr>
        <w:spacing w:line="257" w:lineRule="auto"/>
        <w:rPr>
          <w:lang w:val="en-GB"/>
        </w:rPr>
      </w:pPr>
    </w:p>
    <w:p w14:paraId="05E06FB1" w14:textId="04A862AC" w:rsidR="00BC1020" w:rsidRPr="00BC1020" w:rsidRDefault="00BC1020" w:rsidP="00BC1020">
      <w:pPr>
        <w:spacing w:line="257" w:lineRule="auto"/>
        <w:rPr>
          <w:lang w:val="en-GB"/>
        </w:rPr>
      </w:pPr>
      <w:r>
        <w:rPr>
          <w:lang w:val="en-GB"/>
        </w:rPr>
        <w:t xml:space="preserve">In the next section we will </w:t>
      </w:r>
      <w:r w:rsidR="00587146">
        <w:rPr>
          <w:lang w:val="en-GB"/>
        </w:rPr>
        <w:t xml:space="preserve">go </w:t>
      </w:r>
      <w:proofErr w:type="gramStart"/>
      <w:r w:rsidR="00587146">
        <w:rPr>
          <w:lang w:val="en-GB"/>
        </w:rPr>
        <w:t>in to</w:t>
      </w:r>
      <w:proofErr w:type="gramEnd"/>
      <w:r w:rsidR="00587146">
        <w:rPr>
          <w:lang w:val="en-GB"/>
        </w:rPr>
        <w:t xml:space="preserve"> more detail on how ETM, Opera, MOTER</w:t>
      </w:r>
      <w:r w:rsidR="003608C0">
        <w:rPr>
          <w:lang w:val="en-GB"/>
        </w:rPr>
        <w:t xml:space="preserve">, </w:t>
      </w:r>
      <w:r w:rsidR="00C1098C">
        <w:rPr>
          <w:lang w:val="en-GB"/>
        </w:rPr>
        <w:t>R</w:t>
      </w:r>
      <w:r w:rsidR="00587146">
        <w:rPr>
          <w:lang w:val="en-GB"/>
        </w:rPr>
        <w:t xml:space="preserve">egionalisation </w:t>
      </w:r>
      <w:r w:rsidR="003608C0">
        <w:rPr>
          <w:lang w:val="en-GB"/>
        </w:rPr>
        <w:t xml:space="preserve">&amp; </w:t>
      </w:r>
      <w:r w:rsidR="00C1098C">
        <w:rPr>
          <w:lang w:val="en-GB"/>
        </w:rPr>
        <w:t>C</w:t>
      </w:r>
      <w:r w:rsidR="003608C0">
        <w:rPr>
          <w:lang w:val="en-GB"/>
        </w:rPr>
        <w:t xml:space="preserve">onnect </w:t>
      </w:r>
      <w:r w:rsidR="00C1098C">
        <w:rPr>
          <w:lang w:val="en-GB"/>
        </w:rPr>
        <w:t>I</w:t>
      </w:r>
      <w:r w:rsidR="003608C0">
        <w:rPr>
          <w:lang w:val="en-GB"/>
        </w:rPr>
        <w:t xml:space="preserve">nfra </w:t>
      </w:r>
      <w:r w:rsidR="00587146">
        <w:rPr>
          <w:lang w:val="en-GB"/>
        </w:rPr>
        <w:t xml:space="preserve">module </w:t>
      </w:r>
      <w:r w:rsidR="000124BB">
        <w:rPr>
          <w:lang w:val="en-GB"/>
        </w:rPr>
        <w:t xml:space="preserve">aim to work together within the </w:t>
      </w:r>
      <w:proofErr w:type="spellStart"/>
      <w:r w:rsidR="000124BB">
        <w:rPr>
          <w:lang w:val="en-GB"/>
        </w:rPr>
        <w:t>MultiModel</w:t>
      </w:r>
      <w:proofErr w:type="spellEnd"/>
      <w:r w:rsidR="000124BB">
        <w:rPr>
          <w:lang w:val="en-GB"/>
        </w:rPr>
        <w:t xml:space="preserve"> framework</w:t>
      </w:r>
      <w:r w:rsidR="00C1098C">
        <w:rPr>
          <w:lang w:val="en-GB"/>
        </w:rPr>
        <w:t xml:space="preserve"> to achiev</w:t>
      </w:r>
      <w:r w:rsidR="000F39FA">
        <w:rPr>
          <w:lang w:val="en-GB"/>
        </w:rPr>
        <w:t xml:space="preserve">e the </w:t>
      </w:r>
      <w:r w:rsidR="00C1098C">
        <w:rPr>
          <w:lang w:val="en-GB"/>
        </w:rPr>
        <w:t>outlined</w:t>
      </w:r>
      <w:r w:rsidR="000F39FA">
        <w:rPr>
          <w:lang w:val="en-GB"/>
        </w:rPr>
        <w:t xml:space="preserve"> goals.</w:t>
      </w:r>
      <w:r w:rsidR="00C1098C">
        <w:rPr>
          <w:lang w:val="en-GB"/>
        </w:rPr>
        <w:t xml:space="preserve"> </w:t>
      </w:r>
    </w:p>
    <w:p w14:paraId="28F803C0" w14:textId="664512F4" w:rsidR="7D7CFDE7" w:rsidRPr="003A7E50" w:rsidRDefault="7D7CFDE7" w:rsidP="58F9E8B3">
      <w:pPr>
        <w:spacing w:line="257" w:lineRule="auto"/>
        <w:rPr>
          <w:lang w:val="en-GB"/>
        </w:rPr>
      </w:pPr>
      <w:r w:rsidRPr="003A7E50">
        <w:rPr>
          <w:rFonts w:ascii="Calibri" w:eastAsia="Calibri" w:hAnsi="Calibri" w:cs="Calibri"/>
          <w:lang w:val="en-GB"/>
        </w:rPr>
        <w:t xml:space="preserve"> </w:t>
      </w:r>
    </w:p>
    <w:p w14:paraId="75CE68F4" w14:textId="1F89006B" w:rsidR="7D7CFDE7" w:rsidRPr="003A7E50" w:rsidRDefault="7D7CFDE7" w:rsidP="60344C81">
      <w:pPr>
        <w:pStyle w:val="Heading1"/>
        <w:rPr>
          <w:lang w:val="en-GB"/>
        </w:rPr>
      </w:pPr>
    </w:p>
    <w:p w14:paraId="190AB708" w14:textId="5DD55226" w:rsidR="7D7CFDE7" w:rsidRPr="003A7E50" w:rsidRDefault="7D7CFDE7" w:rsidP="60344C81">
      <w:pPr>
        <w:rPr>
          <w:lang w:val="en-GB"/>
        </w:rPr>
      </w:pPr>
    </w:p>
    <w:p w14:paraId="0C23C7E2" w14:textId="5B629B8B" w:rsidR="7D7CFDE7" w:rsidRPr="003A7E50" w:rsidRDefault="7D7CFDE7" w:rsidP="60344C81">
      <w:r>
        <w:br w:type="page"/>
      </w:r>
    </w:p>
    <w:p w14:paraId="1BD5BE41" w14:textId="53EC4CAB" w:rsidR="7D7CFDE7" w:rsidRPr="003A7E50" w:rsidRDefault="7D7CFDE7" w:rsidP="00952778">
      <w:pPr>
        <w:pStyle w:val="Heading1"/>
        <w:rPr>
          <w:lang w:val="en-GB"/>
        </w:rPr>
      </w:pPr>
      <w:bookmarkStart w:id="13" w:name="_Toc153550126"/>
      <w:r w:rsidRPr="21363994">
        <w:rPr>
          <w:lang w:val="en-GB"/>
        </w:rPr>
        <w:lastRenderedPageBreak/>
        <w:t>2.</w:t>
      </w:r>
      <w:r w:rsidRPr="60344C81">
        <w:rPr>
          <w:lang w:val="en-GB"/>
        </w:rPr>
        <w:t xml:space="preserve"> </w:t>
      </w:r>
      <w:r w:rsidRPr="21363994">
        <w:rPr>
          <w:lang w:val="en-GB"/>
        </w:rPr>
        <w:t>Approach</w:t>
      </w:r>
      <w:bookmarkEnd w:id="13"/>
      <w:r w:rsidRPr="21363994">
        <w:rPr>
          <w:lang w:val="en-GB"/>
        </w:rPr>
        <w:t xml:space="preserve"> </w:t>
      </w:r>
    </w:p>
    <w:p w14:paraId="489A8017" w14:textId="4A25DAA1" w:rsidR="1EB2ABDF" w:rsidRDefault="1EB2ABDF" w:rsidP="1EB2ABDF">
      <w:pPr>
        <w:spacing w:line="257" w:lineRule="auto"/>
        <w:rPr>
          <w:rFonts w:ascii="Calibri" w:eastAsia="Calibri" w:hAnsi="Calibri" w:cs="Calibri"/>
          <w:lang w:val="en-GB"/>
        </w:rPr>
      </w:pPr>
    </w:p>
    <w:p w14:paraId="5D3B028D" w14:textId="229D16BA" w:rsidR="7D7CFDE7" w:rsidRPr="003A7E50" w:rsidRDefault="7D7CFDE7" w:rsidP="00952778">
      <w:pPr>
        <w:pStyle w:val="Heading2"/>
        <w:rPr>
          <w:highlight w:val="yellow"/>
          <w:lang w:val="en-GB"/>
        </w:rPr>
      </w:pPr>
      <w:bookmarkStart w:id="14" w:name="_Toc153550127"/>
      <w:r w:rsidRPr="21363994">
        <w:rPr>
          <w:lang w:val="en-GB"/>
        </w:rPr>
        <w:t>2.1.</w:t>
      </w:r>
      <w:r w:rsidRPr="21363994">
        <w:rPr>
          <w:rFonts w:ascii="Times New Roman" w:eastAsia="Times New Roman" w:hAnsi="Times New Roman" w:cs="Times New Roman"/>
          <w:sz w:val="13"/>
          <w:szCs w:val="13"/>
          <w:lang w:val="en-GB"/>
        </w:rPr>
        <w:t xml:space="preserve">  </w:t>
      </w:r>
      <w:r w:rsidRPr="21363994">
        <w:rPr>
          <w:lang w:val="en-GB"/>
        </w:rPr>
        <w:t>Model chain</w:t>
      </w:r>
      <w:bookmarkEnd w:id="14"/>
    </w:p>
    <w:p w14:paraId="47366240" w14:textId="2DCA907F" w:rsidR="77F6C58B" w:rsidRDefault="57A37F21" w:rsidP="21363994">
      <w:pPr>
        <w:rPr>
          <w:rFonts w:eastAsia="Calibri"/>
          <w:lang w:val="en-GB"/>
        </w:rPr>
      </w:pPr>
      <w:r w:rsidRPr="21363994">
        <w:rPr>
          <w:rFonts w:eastAsia="Calibri"/>
          <w:lang w:val="en-GB"/>
        </w:rPr>
        <w:t>The model chain represents the flow of data from one model to another. In this case ESDL was</w:t>
      </w:r>
      <w:r w:rsidR="010DC6B3" w:rsidRPr="21363994">
        <w:rPr>
          <w:rFonts w:eastAsia="Calibri"/>
          <w:lang w:val="en-GB"/>
        </w:rPr>
        <w:t xml:space="preserve"> mainly used to exchange information between models. Most of the data-exchange is automatically performed by the orchestrator, however, some steps still </w:t>
      </w:r>
      <w:r w:rsidR="183964BE" w:rsidRPr="21363994">
        <w:rPr>
          <w:rFonts w:eastAsia="Calibri"/>
          <w:lang w:val="en-GB"/>
        </w:rPr>
        <w:t xml:space="preserve">require manual work. </w:t>
      </w:r>
    </w:p>
    <w:p w14:paraId="3E6FCE6A" w14:textId="77777777" w:rsidR="00D576D8" w:rsidRDefault="00D576D8" w:rsidP="00952778">
      <w:pPr>
        <w:pStyle w:val="Heading3"/>
        <w:rPr>
          <w:lang w:val="en-GB"/>
        </w:rPr>
      </w:pPr>
    </w:p>
    <w:p w14:paraId="086DBA7A" w14:textId="2AEF6E86" w:rsidR="77F6C58B" w:rsidRDefault="001D0761" w:rsidP="00952778">
      <w:pPr>
        <w:pStyle w:val="Heading3"/>
        <w:rPr>
          <w:lang w:val="en-GB"/>
        </w:rPr>
      </w:pPr>
      <w:bookmarkStart w:id="15" w:name="_Toc153550128"/>
      <w:r w:rsidRPr="21363994">
        <w:rPr>
          <w:lang w:val="en-GB"/>
        </w:rPr>
        <w:t>Workflow of the multi-model</w:t>
      </w:r>
      <w:bookmarkEnd w:id="15"/>
    </w:p>
    <w:p w14:paraId="0E6856BE" w14:textId="77777777" w:rsidR="00047A66" w:rsidRDefault="00047A66" w:rsidP="00047A66">
      <w:pPr>
        <w:pStyle w:val="ListParagraph"/>
        <w:spacing w:after="160" w:line="259" w:lineRule="auto"/>
        <w:rPr>
          <w:rFonts w:eastAsia="Calibri"/>
          <w:i/>
          <w:iCs/>
          <w:lang w:val="en-GB"/>
        </w:rPr>
      </w:pPr>
    </w:p>
    <w:p w14:paraId="0E91F20A" w14:textId="0232CC8D" w:rsidR="77F6C58B" w:rsidRDefault="001D0761" w:rsidP="21363994">
      <w:pPr>
        <w:pStyle w:val="ListParagraph"/>
        <w:numPr>
          <w:ilvl w:val="0"/>
          <w:numId w:val="1"/>
        </w:numPr>
        <w:spacing w:after="160" w:line="259" w:lineRule="auto"/>
        <w:rPr>
          <w:rFonts w:eastAsia="Calibri"/>
          <w:i/>
          <w:iCs/>
          <w:lang w:val="en-GB"/>
        </w:rPr>
      </w:pPr>
      <w:r w:rsidRPr="21363994">
        <w:rPr>
          <w:rFonts w:eastAsia="Calibri"/>
          <w:i/>
          <w:iCs/>
          <w:lang w:val="en-GB"/>
        </w:rPr>
        <w:t>Creating a representation of an energy system in ESDL using the map-editor</w:t>
      </w:r>
      <w:r w:rsidR="00047A66">
        <w:rPr>
          <w:rFonts w:eastAsia="Calibri"/>
          <w:i/>
          <w:iCs/>
          <w:lang w:val="en-GB"/>
        </w:rPr>
        <w:t xml:space="preserve"> (manual)</w:t>
      </w:r>
    </w:p>
    <w:p w14:paraId="5D72557F" w14:textId="22424C62" w:rsidR="77F6C58B" w:rsidRDefault="0BE8CD23" w:rsidP="21363994">
      <w:pPr>
        <w:rPr>
          <w:rFonts w:eastAsia="Calibri"/>
          <w:lang w:val="en-GB"/>
        </w:rPr>
      </w:pPr>
      <w:r w:rsidRPr="21363994">
        <w:rPr>
          <w:rFonts w:eastAsia="Calibri"/>
          <w:lang w:val="en-GB"/>
        </w:rPr>
        <w:t>I</w:t>
      </w:r>
      <w:r w:rsidR="183964BE" w:rsidRPr="21363994">
        <w:rPr>
          <w:rFonts w:eastAsia="Calibri"/>
          <w:lang w:val="en-GB"/>
        </w:rPr>
        <w:t xml:space="preserve">n the map-editor an energy system is constructed </w:t>
      </w:r>
      <w:r w:rsidR="00D833AD">
        <w:rPr>
          <w:rFonts w:eastAsia="Calibri"/>
          <w:lang w:val="en-GB"/>
        </w:rPr>
        <w:t xml:space="preserve">on a national level </w:t>
      </w:r>
      <w:r w:rsidR="183964BE" w:rsidRPr="21363994">
        <w:rPr>
          <w:rFonts w:eastAsia="Calibri"/>
          <w:lang w:val="en-GB"/>
        </w:rPr>
        <w:t xml:space="preserve">using </w:t>
      </w:r>
      <w:r w:rsidR="00FF7546">
        <w:rPr>
          <w:rFonts w:eastAsia="Calibri"/>
          <w:lang w:val="en-GB"/>
        </w:rPr>
        <w:t xml:space="preserve">the following </w:t>
      </w:r>
      <w:r w:rsidR="183964BE" w:rsidRPr="21363994">
        <w:rPr>
          <w:rFonts w:eastAsia="Calibri"/>
          <w:lang w:val="en-GB"/>
        </w:rPr>
        <w:t>assets and</w:t>
      </w:r>
      <w:r w:rsidR="51F3F1FD" w:rsidRPr="21363994">
        <w:rPr>
          <w:rFonts w:eastAsia="Calibri"/>
          <w:lang w:val="en-GB"/>
        </w:rPr>
        <w:t xml:space="preserve"> accompanying</w:t>
      </w:r>
      <w:r w:rsidR="183964BE" w:rsidRPr="21363994">
        <w:rPr>
          <w:rFonts w:eastAsia="Calibri"/>
          <w:lang w:val="en-GB"/>
        </w:rPr>
        <w:t xml:space="preserve"> infrastructur</w:t>
      </w:r>
      <w:r w:rsidR="00FF7546">
        <w:rPr>
          <w:rFonts w:eastAsia="Calibri"/>
          <w:lang w:val="en-GB"/>
        </w:rPr>
        <w:t>e:</w:t>
      </w:r>
    </w:p>
    <w:p w14:paraId="24A18A25" w14:textId="799A35F9" w:rsidR="346B62DD" w:rsidRDefault="346B62DD" w:rsidP="1EB2ABDF">
      <w:pPr>
        <w:pStyle w:val="ListParagraph"/>
        <w:numPr>
          <w:ilvl w:val="1"/>
          <w:numId w:val="17"/>
        </w:numPr>
        <w:spacing w:after="160" w:line="259" w:lineRule="auto"/>
        <w:rPr>
          <w:rFonts w:eastAsia="Calibri"/>
          <w:lang w:val="en-GB"/>
        </w:rPr>
      </w:pPr>
      <w:r w:rsidRPr="1EB2ABDF">
        <w:rPr>
          <w:rFonts w:eastAsia="Calibri"/>
          <w:lang w:val="en-GB"/>
        </w:rPr>
        <w:t>W</w:t>
      </w:r>
      <w:r w:rsidR="183964BE" w:rsidRPr="1EB2ABDF">
        <w:rPr>
          <w:rFonts w:eastAsia="Calibri"/>
          <w:lang w:val="en-GB"/>
        </w:rPr>
        <w:t>ind</w:t>
      </w:r>
      <w:r w:rsidR="4707A949" w:rsidRPr="1EB2ABDF">
        <w:rPr>
          <w:rFonts w:eastAsia="Calibri"/>
          <w:lang w:val="en-GB"/>
        </w:rPr>
        <w:t xml:space="preserve"> </w:t>
      </w:r>
      <w:r w:rsidRPr="1EB2ABDF">
        <w:rPr>
          <w:rFonts w:eastAsia="Calibri"/>
          <w:lang w:val="en-GB"/>
        </w:rPr>
        <w:t>turbines</w:t>
      </w:r>
    </w:p>
    <w:p w14:paraId="394E6FB4" w14:textId="14536B1C" w:rsidR="4707A949" w:rsidRDefault="4707A949" w:rsidP="1EB2ABDF">
      <w:pPr>
        <w:pStyle w:val="ListParagraph"/>
        <w:numPr>
          <w:ilvl w:val="1"/>
          <w:numId w:val="17"/>
        </w:numPr>
        <w:spacing w:after="160" w:line="259" w:lineRule="auto"/>
        <w:rPr>
          <w:rFonts w:eastAsia="Calibri"/>
          <w:lang w:val="en-GB"/>
        </w:rPr>
      </w:pPr>
      <w:r w:rsidRPr="1EB2ABDF">
        <w:rPr>
          <w:rFonts w:eastAsia="Calibri"/>
          <w:lang w:val="en-GB"/>
        </w:rPr>
        <w:t>S</w:t>
      </w:r>
      <w:r w:rsidR="183964BE" w:rsidRPr="1EB2ABDF">
        <w:rPr>
          <w:rFonts w:eastAsia="Calibri"/>
          <w:lang w:val="en-GB"/>
        </w:rPr>
        <w:t>olar</w:t>
      </w:r>
      <w:r w:rsidR="12F16FE6" w:rsidRPr="1EB2ABDF">
        <w:rPr>
          <w:rFonts w:eastAsia="Calibri"/>
          <w:lang w:val="en-GB"/>
        </w:rPr>
        <w:t xml:space="preserve"> PV</w:t>
      </w:r>
    </w:p>
    <w:p w14:paraId="099CE860" w14:textId="5DD3DC2F" w:rsidR="12F16FE6" w:rsidRDefault="12F16FE6" w:rsidP="1EB2ABDF">
      <w:pPr>
        <w:pStyle w:val="ListParagraph"/>
        <w:numPr>
          <w:ilvl w:val="1"/>
          <w:numId w:val="17"/>
        </w:numPr>
        <w:spacing w:after="160" w:line="259" w:lineRule="auto"/>
        <w:rPr>
          <w:rFonts w:eastAsia="Calibri"/>
          <w:lang w:val="en-GB"/>
        </w:rPr>
      </w:pPr>
      <w:r w:rsidRPr="1EB2ABDF">
        <w:rPr>
          <w:rFonts w:eastAsia="Calibri"/>
          <w:lang w:val="en-GB"/>
        </w:rPr>
        <w:t>N</w:t>
      </w:r>
      <w:r w:rsidR="183964BE" w:rsidRPr="1EB2ABDF">
        <w:rPr>
          <w:rFonts w:eastAsia="Calibri"/>
          <w:lang w:val="en-GB"/>
        </w:rPr>
        <w:t>uclear power plants</w:t>
      </w:r>
    </w:p>
    <w:p w14:paraId="09B3DCCD" w14:textId="04DF0FD2" w:rsidR="2AC4FD1F" w:rsidRDefault="2AC4FD1F" w:rsidP="1EB2ABDF">
      <w:pPr>
        <w:pStyle w:val="ListParagraph"/>
        <w:numPr>
          <w:ilvl w:val="1"/>
          <w:numId w:val="17"/>
        </w:numPr>
        <w:spacing w:after="160" w:line="259" w:lineRule="auto"/>
        <w:rPr>
          <w:rFonts w:eastAsia="Calibri"/>
          <w:lang w:val="en-GB"/>
        </w:rPr>
      </w:pPr>
      <w:r w:rsidRPr="1EB2ABDF">
        <w:rPr>
          <w:rFonts w:eastAsia="Calibri"/>
          <w:lang w:val="en-GB"/>
        </w:rPr>
        <w:t>E</w:t>
      </w:r>
      <w:r w:rsidR="36FAAD27" w:rsidRPr="1EB2ABDF">
        <w:rPr>
          <w:rFonts w:eastAsia="Calibri"/>
          <w:lang w:val="en-GB"/>
        </w:rPr>
        <w:t>lectricity import</w:t>
      </w:r>
    </w:p>
    <w:p w14:paraId="74DE3E78" w14:textId="104A522B" w:rsidR="53560B8A" w:rsidRDefault="53560B8A" w:rsidP="1EB2ABDF">
      <w:pPr>
        <w:pStyle w:val="ListParagraph"/>
        <w:numPr>
          <w:ilvl w:val="1"/>
          <w:numId w:val="17"/>
        </w:numPr>
        <w:spacing w:after="160" w:line="259" w:lineRule="auto"/>
        <w:rPr>
          <w:rFonts w:eastAsia="Calibri"/>
          <w:lang w:val="en-GB"/>
        </w:rPr>
      </w:pPr>
      <w:r w:rsidRPr="1EB2ABDF">
        <w:rPr>
          <w:rFonts w:eastAsia="Calibri"/>
          <w:lang w:val="en-GB"/>
        </w:rPr>
        <w:t>H</w:t>
      </w:r>
      <w:r w:rsidR="36FAAD27" w:rsidRPr="1EB2ABDF">
        <w:rPr>
          <w:rFonts w:eastAsia="Calibri"/>
          <w:lang w:val="en-GB"/>
        </w:rPr>
        <w:t>ydrogen import</w:t>
      </w:r>
    </w:p>
    <w:p w14:paraId="2F46F5F5" w14:textId="67588DC4" w:rsidR="2772F294" w:rsidRDefault="2772F294" w:rsidP="1EB2ABDF">
      <w:pPr>
        <w:pStyle w:val="ListParagraph"/>
        <w:numPr>
          <w:ilvl w:val="1"/>
          <w:numId w:val="17"/>
        </w:numPr>
        <w:spacing w:after="160" w:line="259" w:lineRule="auto"/>
        <w:rPr>
          <w:rFonts w:eastAsia="Calibri"/>
          <w:lang w:val="en-GB"/>
        </w:rPr>
      </w:pPr>
      <w:r w:rsidRPr="21363994">
        <w:rPr>
          <w:rFonts w:eastAsia="Calibri"/>
          <w:lang w:val="en-GB"/>
        </w:rPr>
        <w:t>Electrolysis</w:t>
      </w:r>
    </w:p>
    <w:p w14:paraId="7CDF23F9" w14:textId="2C4BB88B" w:rsidR="4862EAB5" w:rsidRDefault="4862EAB5" w:rsidP="21363994">
      <w:pPr>
        <w:pStyle w:val="ListParagraph"/>
        <w:numPr>
          <w:ilvl w:val="1"/>
          <w:numId w:val="17"/>
        </w:numPr>
        <w:spacing w:after="160" w:line="259" w:lineRule="auto"/>
        <w:rPr>
          <w:rFonts w:eastAsia="Calibri"/>
          <w:lang w:val="en-GB"/>
        </w:rPr>
      </w:pPr>
      <w:r w:rsidRPr="21363994">
        <w:rPr>
          <w:rFonts w:eastAsia="Calibri"/>
          <w:lang w:val="en-GB"/>
        </w:rPr>
        <w:t>Batteries</w:t>
      </w:r>
    </w:p>
    <w:p w14:paraId="268102C6" w14:textId="02BA12E4" w:rsidR="00ED1F04" w:rsidRDefault="00ED1F04" w:rsidP="21363994">
      <w:pPr>
        <w:pStyle w:val="ListParagraph"/>
        <w:numPr>
          <w:ilvl w:val="1"/>
          <w:numId w:val="17"/>
        </w:numPr>
        <w:spacing w:after="160" w:line="259" w:lineRule="auto"/>
        <w:rPr>
          <w:rFonts w:eastAsia="Calibri"/>
          <w:lang w:val="en-GB"/>
        </w:rPr>
      </w:pPr>
      <w:r>
        <w:rPr>
          <w:rFonts w:eastAsia="Calibri"/>
          <w:lang w:val="en-GB"/>
        </w:rPr>
        <w:t>Electricity demand transport</w:t>
      </w:r>
      <w:r w:rsidR="006D359B">
        <w:rPr>
          <w:rFonts w:eastAsia="Calibri"/>
          <w:lang w:val="en-GB"/>
        </w:rPr>
        <w:t xml:space="preserve"> (car,</w:t>
      </w:r>
      <w:r w:rsidR="00406EE6">
        <w:rPr>
          <w:rFonts w:eastAsia="Calibri"/>
          <w:lang w:val="en-GB"/>
        </w:rPr>
        <w:t xml:space="preserve"> van,</w:t>
      </w:r>
      <w:r w:rsidR="006D359B">
        <w:rPr>
          <w:rFonts w:eastAsia="Calibri"/>
          <w:lang w:val="en-GB"/>
        </w:rPr>
        <w:t xml:space="preserve"> truck)</w:t>
      </w:r>
    </w:p>
    <w:p w14:paraId="71F53308" w14:textId="2605151A" w:rsidR="006D359B" w:rsidRDefault="006D359B" w:rsidP="21363994">
      <w:pPr>
        <w:pStyle w:val="ListParagraph"/>
        <w:numPr>
          <w:ilvl w:val="1"/>
          <w:numId w:val="17"/>
        </w:numPr>
        <w:spacing w:after="160" w:line="259" w:lineRule="auto"/>
        <w:rPr>
          <w:rFonts w:eastAsia="Calibri"/>
          <w:lang w:val="en-GB"/>
        </w:rPr>
      </w:pPr>
      <w:r>
        <w:rPr>
          <w:rFonts w:eastAsia="Calibri"/>
          <w:lang w:val="en-GB"/>
        </w:rPr>
        <w:t xml:space="preserve">Hydrogen demand transport (car, </w:t>
      </w:r>
      <w:r w:rsidR="00406EE6">
        <w:rPr>
          <w:rFonts w:eastAsia="Calibri"/>
          <w:lang w:val="en-GB"/>
        </w:rPr>
        <w:t xml:space="preserve">van, </w:t>
      </w:r>
      <w:r>
        <w:rPr>
          <w:rFonts w:eastAsia="Calibri"/>
          <w:lang w:val="en-GB"/>
        </w:rPr>
        <w:t>truck)</w:t>
      </w:r>
    </w:p>
    <w:p w14:paraId="4D65ADF6" w14:textId="49BE2BA2" w:rsidR="00FF7546" w:rsidRDefault="00D833AD" w:rsidP="00FF7546">
      <w:pPr>
        <w:rPr>
          <w:rFonts w:eastAsia="Calibri"/>
          <w:lang w:val="en-GB"/>
        </w:rPr>
      </w:pPr>
      <w:r>
        <w:rPr>
          <w:rFonts w:eastAsia="Calibri"/>
          <w:lang w:val="en-GB"/>
        </w:rPr>
        <w:t xml:space="preserve">These assets merely construct an energy system but does not add any information on this energy system. </w:t>
      </w:r>
    </w:p>
    <w:p w14:paraId="0BD21EBA" w14:textId="77777777" w:rsidR="00D833AD" w:rsidRPr="00FF7546" w:rsidRDefault="00D833AD" w:rsidP="00FF7546">
      <w:pPr>
        <w:rPr>
          <w:rFonts w:eastAsia="Calibri"/>
          <w:lang w:val="en-GB"/>
        </w:rPr>
      </w:pPr>
    </w:p>
    <w:p w14:paraId="5F100CAF" w14:textId="312520FF" w:rsidR="4862EAB5" w:rsidRPr="00556D6B" w:rsidRDefault="4862EAB5" w:rsidP="21363994">
      <w:pPr>
        <w:pStyle w:val="ListParagraph"/>
        <w:numPr>
          <w:ilvl w:val="0"/>
          <w:numId w:val="17"/>
        </w:numPr>
        <w:spacing w:after="160" w:line="259" w:lineRule="auto"/>
        <w:rPr>
          <w:rFonts w:eastAsia="Calibri"/>
          <w:i/>
          <w:iCs/>
          <w:lang w:val="en-GB"/>
        </w:rPr>
      </w:pPr>
      <w:r w:rsidRPr="00556D6B">
        <w:rPr>
          <w:rFonts w:eastAsia="Calibri"/>
          <w:i/>
          <w:iCs/>
          <w:lang w:val="en-GB"/>
        </w:rPr>
        <w:t xml:space="preserve">Adding information using existing scenarios in the </w:t>
      </w:r>
      <w:r w:rsidR="00047A66" w:rsidRPr="00556D6B">
        <w:rPr>
          <w:rFonts w:eastAsia="Calibri"/>
          <w:i/>
          <w:iCs/>
          <w:lang w:val="en-GB"/>
        </w:rPr>
        <w:t>ETM (</w:t>
      </w:r>
      <w:r w:rsidR="00E0646A" w:rsidRPr="00875E32">
        <w:rPr>
          <w:rFonts w:eastAsia="Calibri"/>
          <w:i/>
          <w:iCs/>
          <w:lang w:val="en-GB"/>
        </w:rPr>
        <w:t>autom</w:t>
      </w:r>
      <w:r w:rsidR="00E0646A">
        <w:rPr>
          <w:rFonts w:eastAsia="Calibri"/>
          <w:i/>
          <w:iCs/>
          <w:lang w:val="en-GB"/>
        </w:rPr>
        <w:t>ated</w:t>
      </w:r>
      <w:r w:rsidR="00047A66" w:rsidRPr="00556D6B">
        <w:rPr>
          <w:rFonts w:eastAsia="Calibri"/>
          <w:i/>
          <w:iCs/>
          <w:lang w:val="en-GB"/>
        </w:rPr>
        <w:t>)</w:t>
      </w:r>
    </w:p>
    <w:p w14:paraId="66C0CB19" w14:textId="3F99FD8F" w:rsidR="4862EAB5" w:rsidRDefault="00556D6B" w:rsidP="21363994">
      <w:pPr>
        <w:rPr>
          <w:rFonts w:ascii="Calibri" w:eastAsia="Calibri" w:hAnsi="Calibri" w:cs="Calibri"/>
          <w:lang w:val="en-GB"/>
        </w:rPr>
      </w:pPr>
      <w:r>
        <w:rPr>
          <w:rFonts w:ascii="Calibri" w:eastAsia="Calibri" w:hAnsi="Calibri" w:cs="Calibri"/>
          <w:lang w:val="en-GB"/>
        </w:rPr>
        <w:t xml:space="preserve">Based on the created energy system, the ETM can set </w:t>
      </w:r>
      <w:r w:rsidR="00F9396C">
        <w:rPr>
          <w:rFonts w:ascii="Calibri" w:eastAsia="Calibri" w:hAnsi="Calibri" w:cs="Calibri"/>
          <w:lang w:val="en-GB"/>
        </w:rPr>
        <w:t>an</w:t>
      </w:r>
      <w:r w:rsidR="00ED1F04">
        <w:rPr>
          <w:rFonts w:ascii="Calibri" w:eastAsia="Calibri" w:hAnsi="Calibri" w:cs="Calibri"/>
          <w:lang w:val="en-GB"/>
        </w:rPr>
        <w:t xml:space="preserve"> </w:t>
      </w:r>
      <w:r w:rsidR="005C5E8C">
        <w:rPr>
          <w:rFonts w:ascii="Calibri" w:eastAsia="Calibri" w:hAnsi="Calibri" w:cs="Calibri"/>
          <w:lang w:val="en-GB"/>
        </w:rPr>
        <w:t>installed capacity (rated output power)</w:t>
      </w:r>
      <w:r w:rsidR="00ED1F04">
        <w:rPr>
          <w:rFonts w:ascii="Calibri" w:eastAsia="Calibri" w:hAnsi="Calibri" w:cs="Calibri"/>
          <w:lang w:val="en-GB"/>
        </w:rPr>
        <w:t xml:space="preserve"> range</w:t>
      </w:r>
      <w:r>
        <w:rPr>
          <w:rFonts w:ascii="Calibri" w:eastAsia="Calibri" w:hAnsi="Calibri" w:cs="Calibri"/>
          <w:lang w:val="en-GB"/>
        </w:rPr>
        <w:t xml:space="preserve"> for every </w:t>
      </w:r>
      <w:r w:rsidR="00F9396C">
        <w:rPr>
          <w:rFonts w:ascii="Calibri" w:eastAsia="Calibri" w:hAnsi="Calibri" w:cs="Calibri"/>
          <w:lang w:val="en-GB"/>
        </w:rPr>
        <w:t xml:space="preserve">production </w:t>
      </w:r>
      <w:r>
        <w:rPr>
          <w:rFonts w:ascii="Calibri" w:eastAsia="Calibri" w:hAnsi="Calibri" w:cs="Calibri"/>
          <w:lang w:val="en-GB"/>
        </w:rPr>
        <w:t>asset</w:t>
      </w:r>
      <w:r w:rsidR="00F9396C">
        <w:rPr>
          <w:rFonts w:ascii="Calibri" w:eastAsia="Calibri" w:hAnsi="Calibri" w:cs="Calibri"/>
          <w:lang w:val="en-GB"/>
        </w:rPr>
        <w:t>.</w:t>
      </w:r>
      <w:r>
        <w:rPr>
          <w:rFonts w:ascii="Calibri" w:eastAsia="Calibri" w:hAnsi="Calibri" w:cs="Calibri"/>
          <w:lang w:val="en-GB"/>
        </w:rPr>
        <w:t xml:space="preserve"> </w:t>
      </w:r>
      <w:r w:rsidR="00F9396C">
        <w:rPr>
          <w:rFonts w:ascii="Calibri" w:eastAsia="Calibri" w:hAnsi="Calibri" w:cs="Calibri"/>
          <w:lang w:val="en-GB"/>
        </w:rPr>
        <w:t>This range is b</w:t>
      </w:r>
      <w:r>
        <w:rPr>
          <w:rFonts w:ascii="Calibri" w:eastAsia="Calibri" w:hAnsi="Calibri" w:cs="Calibri"/>
          <w:lang w:val="en-GB"/>
        </w:rPr>
        <w:t>ased on two existing scenarios</w:t>
      </w:r>
      <w:r w:rsidR="00F9396C">
        <w:rPr>
          <w:rFonts w:ascii="Calibri" w:eastAsia="Calibri" w:hAnsi="Calibri" w:cs="Calibri"/>
          <w:lang w:val="en-GB"/>
        </w:rPr>
        <w:t xml:space="preserve"> with different assumptions on the total installed capacity e.g. for wind or solar power. This is done to allow optimization of the installed capacity at a later stage. The electricity and hydrogen demand do not have a range as this is used as a fixed variable during the optimization. </w:t>
      </w:r>
      <w:r w:rsidR="00D833AD">
        <w:rPr>
          <w:rFonts w:ascii="Calibri" w:eastAsia="Calibri" w:hAnsi="Calibri" w:cs="Calibri"/>
          <w:lang w:val="en-GB"/>
        </w:rPr>
        <w:t>Therefore,</w:t>
      </w:r>
      <w:r w:rsidR="00F9396C">
        <w:rPr>
          <w:rFonts w:ascii="Calibri" w:eastAsia="Calibri" w:hAnsi="Calibri" w:cs="Calibri"/>
          <w:lang w:val="en-GB"/>
        </w:rPr>
        <w:t xml:space="preserve"> the demand is based on only one scenario. </w:t>
      </w:r>
      <w:r w:rsidR="00D833AD">
        <w:rPr>
          <w:rFonts w:ascii="Calibri" w:eastAsia="Calibri" w:hAnsi="Calibri" w:cs="Calibri"/>
          <w:lang w:val="en-GB"/>
        </w:rPr>
        <w:t xml:space="preserve">To test this use case the II3050 scenarios were used. </w:t>
      </w:r>
    </w:p>
    <w:p w14:paraId="3E5E7C88" w14:textId="77777777" w:rsidR="00D833AD" w:rsidRDefault="00D833AD" w:rsidP="21363994">
      <w:pPr>
        <w:rPr>
          <w:rFonts w:ascii="Calibri" w:eastAsia="Calibri" w:hAnsi="Calibri" w:cs="Calibri"/>
          <w:lang w:val="en-GB"/>
        </w:rPr>
      </w:pPr>
    </w:p>
    <w:p w14:paraId="698D2C7D" w14:textId="3A27A281" w:rsidR="00875E32" w:rsidRDefault="00843966" w:rsidP="00875E32">
      <w:pPr>
        <w:pStyle w:val="ListParagraph"/>
        <w:numPr>
          <w:ilvl w:val="0"/>
          <w:numId w:val="17"/>
        </w:numPr>
        <w:rPr>
          <w:rFonts w:eastAsia="Calibri"/>
          <w:i/>
          <w:iCs/>
          <w:lang w:val="en-GB"/>
        </w:rPr>
      </w:pPr>
      <w:r>
        <w:rPr>
          <w:rFonts w:eastAsia="Calibri"/>
          <w:i/>
          <w:iCs/>
          <w:lang w:val="en-GB"/>
        </w:rPr>
        <w:t>Cost optimization in Opera</w:t>
      </w:r>
      <w:r w:rsidR="00875E32" w:rsidRPr="00875E32">
        <w:rPr>
          <w:rFonts w:eastAsia="Calibri"/>
          <w:i/>
          <w:iCs/>
          <w:lang w:val="en-GB"/>
        </w:rPr>
        <w:t xml:space="preserve"> (autom</w:t>
      </w:r>
      <w:r w:rsidR="00E0646A">
        <w:rPr>
          <w:rFonts w:eastAsia="Calibri"/>
          <w:i/>
          <w:iCs/>
          <w:lang w:val="en-GB"/>
        </w:rPr>
        <w:t>ated</w:t>
      </w:r>
      <w:r w:rsidR="00875E32" w:rsidRPr="00875E32">
        <w:rPr>
          <w:rFonts w:eastAsia="Calibri"/>
          <w:i/>
          <w:iCs/>
          <w:lang w:val="en-GB"/>
        </w:rPr>
        <w:t>)</w:t>
      </w:r>
    </w:p>
    <w:p w14:paraId="4497C238" w14:textId="527C36B7" w:rsidR="21363994" w:rsidRPr="00F9396C" w:rsidRDefault="00875E32" w:rsidP="21363994">
      <w:pPr>
        <w:rPr>
          <w:rFonts w:eastAsia="Calibri"/>
          <w:lang w:val="en-GB"/>
        </w:rPr>
      </w:pPr>
      <w:r>
        <w:rPr>
          <w:rFonts w:eastAsia="Calibri"/>
          <w:lang w:val="en-GB"/>
        </w:rPr>
        <w:lastRenderedPageBreak/>
        <w:t xml:space="preserve">The </w:t>
      </w:r>
      <w:r w:rsidR="00843966">
        <w:rPr>
          <w:rFonts w:eastAsia="Calibri"/>
          <w:lang w:val="en-GB"/>
        </w:rPr>
        <w:t xml:space="preserve">power ranges and demands are used by Opera to optimize the </w:t>
      </w:r>
      <w:r w:rsidR="00276A4C">
        <w:rPr>
          <w:rFonts w:eastAsia="Calibri"/>
          <w:lang w:val="en-GB"/>
        </w:rPr>
        <w:t>installed capacity</w:t>
      </w:r>
      <w:r w:rsidR="00843966">
        <w:rPr>
          <w:rFonts w:eastAsia="Calibri"/>
          <w:lang w:val="en-GB"/>
        </w:rPr>
        <w:t xml:space="preserve"> for every asset based on the most optimal cost scenario. </w:t>
      </w:r>
      <w:r w:rsidR="00F9396C">
        <w:rPr>
          <w:rFonts w:eastAsia="Calibri"/>
          <w:lang w:val="en-GB"/>
        </w:rPr>
        <w:t xml:space="preserve">Opera adds the result, the optimal </w:t>
      </w:r>
      <w:r w:rsidR="00FF7546">
        <w:rPr>
          <w:rFonts w:eastAsia="Calibri"/>
          <w:lang w:val="en-GB"/>
        </w:rPr>
        <w:t xml:space="preserve">installed capacity, to every asset. </w:t>
      </w:r>
    </w:p>
    <w:p w14:paraId="1AD0BAA0" w14:textId="01398800" w:rsidR="00E0646A" w:rsidRDefault="00E0646A" w:rsidP="00875E32">
      <w:pPr>
        <w:pStyle w:val="ListParagraph"/>
        <w:numPr>
          <w:ilvl w:val="0"/>
          <w:numId w:val="17"/>
        </w:numPr>
        <w:spacing w:after="160" w:line="259" w:lineRule="auto"/>
        <w:rPr>
          <w:rFonts w:eastAsia="Calibri"/>
          <w:i/>
          <w:iCs/>
          <w:lang w:val="en-GB"/>
        </w:rPr>
      </w:pPr>
      <w:r w:rsidRPr="007447F8">
        <w:rPr>
          <w:rFonts w:eastAsia="Calibri"/>
          <w:i/>
          <w:iCs/>
          <w:lang w:val="en-GB"/>
        </w:rPr>
        <w:t>Changing the power in the ETM</w:t>
      </w:r>
      <w:r w:rsidR="0D327299" w:rsidRPr="00E0646A">
        <w:rPr>
          <w:rFonts w:eastAsia="Calibri"/>
          <w:i/>
          <w:iCs/>
          <w:lang w:val="en-GB"/>
        </w:rPr>
        <w:t xml:space="preserve"> </w:t>
      </w:r>
      <w:r w:rsidR="007447F8">
        <w:rPr>
          <w:rFonts w:eastAsia="Calibri"/>
          <w:i/>
          <w:iCs/>
          <w:lang w:val="en-GB"/>
        </w:rPr>
        <w:t>(automated)</w:t>
      </w:r>
    </w:p>
    <w:p w14:paraId="5C225E44" w14:textId="0CE483C2" w:rsidR="0D327299" w:rsidRDefault="007447F8" w:rsidP="00E0646A">
      <w:pPr>
        <w:rPr>
          <w:rFonts w:eastAsia="Calibri"/>
          <w:lang w:val="en-GB"/>
        </w:rPr>
      </w:pPr>
      <w:r>
        <w:rPr>
          <w:rFonts w:eastAsia="Calibri"/>
          <w:lang w:val="en-GB"/>
        </w:rPr>
        <w:t>The optimized power set by Opera for every asset is imported in the ETM</w:t>
      </w:r>
      <w:r w:rsidR="00FF7546">
        <w:rPr>
          <w:rFonts w:eastAsia="Calibri"/>
          <w:lang w:val="en-GB"/>
        </w:rPr>
        <w:t>. With this new information, the ETM calculates and adds the marginal costs</w:t>
      </w:r>
      <w:r w:rsidR="005E3D34">
        <w:rPr>
          <w:rFonts w:eastAsia="Calibri"/>
          <w:lang w:val="en-GB"/>
        </w:rPr>
        <w:t xml:space="preserve">, </w:t>
      </w:r>
      <w:r w:rsidR="00FF7546">
        <w:rPr>
          <w:rFonts w:eastAsia="Calibri"/>
          <w:lang w:val="en-GB"/>
        </w:rPr>
        <w:t>full load hours</w:t>
      </w:r>
      <w:r w:rsidR="005E3D34">
        <w:rPr>
          <w:rFonts w:eastAsia="Calibri"/>
          <w:lang w:val="en-GB"/>
        </w:rPr>
        <w:t xml:space="preserve"> and hourly production and demand curves</w:t>
      </w:r>
      <w:r w:rsidR="00FF7546">
        <w:rPr>
          <w:rFonts w:eastAsia="Calibri"/>
          <w:lang w:val="en-GB"/>
        </w:rPr>
        <w:t xml:space="preserve"> to every asset. </w:t>
      </w:r>
    </w:p>
    <w:p w14:paraId="373CB7A9" w14:textId="5D87DDEB" w:rsidR="00FF7546" w:rsidRPr="00D576D8" w:rsidRDefault="00FF7546" w:rsidP="00FF7546">
      <w:pPr>
        <w:pStyle w:val="ListParagraph"/>
        <w:numPr>
          <w:ilvl w:val="0"/>
          <w:numId w:val="17"/>
        </w:numPr>
        <w:rPr>
          <w:rFonts w:eastAsia="Calibri"/>
          <w:i/>
          <w:iCs/>
          <w:lang w:val="en-GB"/>
        </w:rPr>
      </w:pPr>
      <w:r w:rsidRPr="00D576D8">
        <w:rPr>
          <w:rFonts w:eastAsia="Calibri"/>
          <w:i/>
          <w:iCs/>
          <w:lang w:val="en-GB"/>
        </w:rPr>
        <w:t>Regionalization</w:t>
      </w:r>
    </w:p>
    <w:p w14:paraId="62445F6A" w14:textId="77074734" w:rsidR="004C4F6A" w:rsidRDefault="00912618" w:rsidP="00FF7546">
      <w:pPr>
        <w:rPr>
          <w:rFonts w:eastAsia="Calibri"/>
          <w:lang w:val="en-GB"/>
        </w:rPr>
      </w:pPr>
      <w:r>
        <w:rPr>
          <w:rFonts w:eastAsia="Calibri"/>
          <w:lang w:val="en-GB"/>
        </w:rPr>
        <w:t>The energy system consisting of assets with a certain installed capacity, demand, full load hours and marginal costs</w:t>
      </w:r>
      <w:r w:rsidR="004C4F6A">
        <w:rPr>
          <w:rFonts w:eastAsia="Calibri"/>
          <w:lang w:val="en-GB"/>
        </w:rPr>
        <w:t xml:space="preserve">. This energy system is based on national demands and total installed capacity. For more detailed infrastructural calculations the energy system needs to be regionalized. This process divides all assets into smaller units and attaches a location (e.g. a municipality) to every asset. </w:t>
      </w:r>
    </w:p>
    <w:p w14:paraId="40B34C69" w14:textId="67AE44D0" w:rsidR="004C4F6A" w:rsidRPr="00D576D8" w:rsidRDefault="004C4F6A" w:rsidP="004C4F6A">
      <w:pPr>
        <w:pStyle w:val="ListParagraph"/>
        <w:numPr>
          <w:ilvl w:val="0"/>
          <w:numId w:val="17"/>
        </w:numPr>
        <w:rPr>
          <w:rFonts w:eastAsia="Calibri"/>
          <w:i/>
          <w:iCs/>
          <w:lang w:val="en-GB"/>
        </w:rPr>
      </w:pPr>
      <w:r w:rsidRPr="00D576D8">
        <w:rPr>
          <w:rFonts w:eastAsia="Calibri"/>
          <w:i/>
          <w:iCs/>
          <w:lang w:val="en-GB"/>
        </w:rPr>
        <w:t>Coupling to infrastructure</w:t>
      </w:r>
    </w:p>
    <w:p w14:paraId="2CEFF1F8" w14:textId="77777777" w:rsidR="00D576D8" w:rsidRDefault="00536445" w:rsidP="004C4F6A">
      <w:pPr>
        <w:rPr>
          <w:rFonts w:eastAsia="Calibri"/>
          <w:lang w:val="en-GB"/>
        </w:rPr>
      </w:pPr>
      <w:r>
        <w:rPr>
          <w:rFonts w:eastAsia="Calibri"/>
          <w:lang w:val="en-GB"/>
        </w:rPr>
        <w:t xml:space="preserve">The regionalized energy system still only consists of a ‘list’ of assets with a location attached to them, however, there is no infrastructure which connects them. Using the ‘Connect-infra’ model, the assets are attached to an existing infrastructure </w:t>
      </w:r>
      <w:r w:rsidR="00D576D8">
        <w:rPr>
          <w:rFonts w:eastAsia="Calibri"/>
          <w:lang w:val="en-GB"/>
        </w:rPr>
        <w:t xml:space="preserve">(a mock-up of the future national electricity and hydrogen infrastructure) </w:t>
      </w:r>
      <w:r>
        <w:rPr>
          <w:rFonts w:eastAsia="Calibri"/>
          <w:lang w:val="en-GB"/>
        </w:rPr>
        <w:t>based on th</w:t>
      </w:r>
      <w:r w:rsidR="00D576D8">
        <w:rPr>
          <w:rFonts w:eastAsia="Calibri"/>
          <w:lang w:val="en-GB"/>
        </w:rPr>
        <w:t xml:space="preserve">eir nearest ‘coupling node’. These coupling nodes represent the transition from a regional electricity/hydrogen </w:t>
      </w:r>
      <w:r w:rsidR="00D576D8">
        <w:rPr>
          <w:rFonts w:eastAsia="Calibri"/>
          <w:lang w:val="en-GB"/>
        </w:rPr>
        <w:t xml:space="preserve">grid </w:t>
      </w:r>
      <w:r w:rsidR="00D576D8">
        <w:rPr>
          <w:rFonts w:eastAsia="Calibri"/>
          <w:lang w:val="en-GB"/>
        </w:rPr>
        <w:t xml:space="preserve">to the national grid. When all assets are connected to a coupling node, similar assets connected to the same coupling node are aggregated again to simplify the energy system. </w:t>
      </w:r>
    </w:p>
    <w:p w14:paraId="5351C2E0" w14:textId="6BF88C88" w:rsidR="004C4F6A" w:rsidRPr="00D576D8" w:rsidRDefault="00D576D8" w:rsidP="00D576D8">
      <w:pPr>
        <w:pStyle w:val="ListParagraph"/>
        <w:numPr>
          <w:ilvl w:val="0"/>
          <w:numId w:val="17"/>
        </w:numPr>
        <w:rPr>
          <w:rFonts w:eastAsia="Calibri"/>
          <w:i/>
          <w:iCs/>
          <w:lang w:val="en-GB"/>
        </w:rPr>
      </w:pPr>
      <w:r w:rsidRPr="00D576D8">
        <w:rPr>
          <w:rFonts w:eastAsia="Calibri"/>
          <w:lang w:val="en-GB"/>
        </w:rPr>
        <w:t xml:space="preserve"> </w:t>
      </w:r>
      <w:r w:rsidRPr="00D576D8">
        <w:rPr>
          <w:rFonts w:eastAsia="Calibri"/>
          <w:i/>
          <w:iCs/>
          <w:lang w:val="en-GB"/>
        </w:rPr>
        <w:t xml:space="preserve">Infrastructure optimization in </w:t>
      </w:r>
      <w:proofErr w:type="spellStart"/>
      <w:r w:rsidRPr="00D576D8">
        <w:rPr>
          <w:rFonts w:eastAsia="Calibri"/>
          <w:i/>
          <w:iCs/>
          <w:lang w:val="en-GB"/>
        </w:rPr>
        <w:t>Moter</w:t>
      </w:r>
      <w:proofErr w:type="spellEnd"/>
      <w:r w:rsidRPr="00D576D8">
        <w:rPr>
          <w:rFonts w:eastAsia="Calibri"/>
          <w:i/>
          <w:iCs/>
          <w:lang w:val="en-GB"/>
        </w:rPr>
        <w:t xml:space="preserve"> </w:t>
      </w:r>
    </w:p>
    <w:p w14:paraId="1D08216B" w14:textId="0C71C7E6" w:rsidR="1EB2ABDF" w:rsidRDefault="00D576D8" w:rsidP="1EB2ABDF">
      <w:pPr>
        <w:rPr>
          <w:rFonts w:ascii="Calibri" w:eastAsia="Calibri" w:hAnsi="Calibri" w:cs="Calibri"/>
          <w:lang w:val="en-GB"/>
        </w:rPr>
      </w:pPr>
      <w:r>
        <w:rPr>
          <w:rFonts w:ascii="Calibri" w:eastAsia="Calibri" w:hAnsi="Calibri" w:cs="Calibri"/>
          <w:lang w:val="en-GB"/>
        </w:rPr>
        <w:t xml:space="preserve">Using all information added to the energy system in previous steps, </w:t>
      </w:r>
      <w:proofErr w:type="spellStart"/>
      <w:r>
        <w:rPr>
          <w:rFonts w:ascii="Calibri" w:eastAsia="Calibri" w:hAnsi="Calibri" w:cs="Calibri"/>
          <w:lang w:val="en-GB"/>
        </w:rPr>
        <w:t>Moter</w:t>
      </w:r>
      <w:proofErr w:type="spellEnd"/>
      <w:r>
        <w:rPr>
          <w:rFonts w:ascii="Calibri" w:eastAsia="Calibri" w:hAnsi="Calibri" w:cs="Calibri"/>
          <w:lang w:val="en-GB"/>
        </w:rPr>
        <w:t xml:space="preserve"> can now perform calculations to optimize the infrastructure and assets</w:t>
      </w:r>
      <w:r w:rsidR="00D10047">
        <w:rPr>
          <w:rFonts w:ascii="Calibri" w:eastAsia="Calibri" w:hAnsi="Calibri" w:cs="Calibri"/>
          <w:lang w:val="en-GB"/>
        </w:rPr>
        <w:t xml:space="preserve"> attached</w:t>
      </w:r>
      <w:r>
        <w:rPr>
          <w:rFonts w:ascii="Calibri" w:eastAsia="Calibri" w:hAnsi="Calibri" w:cs="Calibri"/>
          <w:lang w:val="en-GB"/>
        </w:rPr>
        <w:t xml:space="preserve">. </w:t>
      </w:r>
      <w:r w:rsidR="00D10047">
        <w:rPr>
          <w:rFonts w:ascii="Calibri" w:eastAsia="Calibri" w:hAnsi="Calibri" w:cs="Calibri"/>
          <w:lang w:val="en-GB"/>
        </w:rPr>
        <w:t xml:space="preserve">Based on the optimization, </w:t>
      </w:r>
      <w:proofErr w:type="spellStart"/>
      <w:r w:rsidR="00D10047">
        <w:rPr>
          <w:rFonts w:ascii="Calibri" w:eastAsia="Calibri" w:hAnsi="Calibri" w:cs="Calibri"/>
          <w:lang w:val="en-GB"/>
        </w:rPr>
        <w:t>Moter</w:t>
      </w:r>
      <w:proofErr w:type="spellEnd"/>
      <w:r w:rsidR="00D10047">
        <w:rPr>
          <w:rFonts w:ascii="Calibri" w:eastAsia="Calibri" w:hAnsi="Calibri" w:cs="Calibri"/>
          <w:lang w:val="en-GB"/>
        </w:rPr>
        <w:t xml:space="preserve"> can give feedback e.g. on the amount of full load hours or </w:t>
      </w:r>
      <w:proofErr w:type="gramStart"/>
      <w:r w:rsidR="00D10047">
        <w:rPr>
          <w:rFonts w:ascii="Calibri" w:eastAsia="Calibri" w:hAnsi="Calibri" w:cs="Calibri"/>
          <w:lang w:val="en-GB"/>
        </w:rPr>
        <w:t>max-capacity</w:t>
      </w:r>
      <w:proofErr w:type="gramEnd"/>
      <w:r w:rsidR="00D10047">
        <w:rPr>
          <w:rFonts w:ascii="Calibri" w:eastAsia="Calibri" w:hAnsi="Calibri" w:cs="Calibri"/>
          <w:lang w:val="en-GB"/>
        </w:rPr>
        <w:t xml:space="preserve"> of assets. </w:t>
      </w:r>
    </w:p>
    <w:p w14:paraId="6618ED0A" w14:textId="77777777" w:rsidR="009F7B82" w:rsidRPr="003A7E50" w:rsidRDefault="009F7B82" w:rsidP="009F7B82">
      <w:pPr>
        <w:rPr>
          <w:rFonts w:eastAsia="Calibri"/>
          <w:lang w:val="en-GB"/>
        </w:rPr>
      </w:pPr>
    </w:p>
    <w:p w14:paraId="3081DC72" w14:textId="52AAD149" w:rsidR="009F7B82" w:rsidRPr="003A7E50" w:rsidRDefault="009F7B82" w:rsidP="009F7B82">
      <w:pPr>
        <w:rPr>
          <w:rFonts w:eastAsia="Calibri"/>
          <w:lang w:val="en-GB"/>
        </w:rPr>
      </w:pPr>
      <w:r w:rsidRPr="003A7E50">
        <w:rPr>
          <w:rFonts w:eastAsia="Calibri"/>
          <w:noProof/>
          <w:lang w:val="en-GB"/>
        </w:rPr>
        <w:lastRenderedPageBreak/>
        <w:drawing>
          <wp:inline distT="0" distB="0" distL="0" distR="0" wp14:anchorId="7E2BCFEE" wp14:editId="32D6B936">
            <wp:extent cx="4402667" cy="3269545"/>
            <wp:effectExtent l="0" t="0" r="4445" b="0"/>
            <wp:docPr id="243241658" name="Picture 24324165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1658" name="Picture 1" descr="A diagram of a diagram&#10;&#10;Description automatically generated"/>
                    <pic:cNvPicPr/>
                  </pic:nvPicPr>
                  <pic:blipFill>
                    <a:blip r:embed="rId25"/>
                    <a:stretch>
                      <a:fillRect/>
                    </a:stretch>
                  </pic:blipFill>
                  <pic:spPr>
                    <a:xfrm>
                      <a:off x="0" y="0"/>
                      <a:ext cx="4415155" cy="3278819"/>
                    </a:xfrm>
                    <a:prstGeom prst="rect">
                      <a:avLst/>
                    </a:prstGeom>
                  </pic:spPr>
                </pic:pic>
              </a:graphicData>
            </a:graphic>
          </wp:inline>
        </w:drawing>
      </w:r>
    </w:p>
    <w:p w14:paraId="1695DD11" w14:textId="5191DC49" w:rsidR="00DA38B4" w:rsidRDefault="7D7CFDE7" w:rsidP="58F9E8B3">
      <w:pPr>
        <w:spacing w:line="257" w:lineRule="auto"/>
        <w:rPr>
          <w:rFonts w:ascii="Calibri" w:eastAsia="Calibri" w:hAnsi="Calibri" w:cs="Calibri"/>
          <w:lang w:val="en-GB"/>
        </w:rPr>
      </w:pPr>
      <w:r w:rsidRPr="003A7E50">
        <w:rPr>
          <w:rFonts w:ascii="Calibri" w:eastAsia="Calibri" w:hAnsi="Calibri" w:cs="Calibri"/>
          <w:lang w:val="en-GB"/>
        </w:rPr>
        <w:t xml:space="preserve"> </w:t>
      </w:r>
    </w:p>
    <w:p w14:paraId="63BCBC0D" w14:textId="77777777" w:rsidR="00DA38B4" w:rsidRDefault="00DA38B4">
      <w:pPr>
        <w:rPr>
          <w:rFonts w:ascii="Calibri" w:eastAsia="Calibri" w:hAnsi="Calibri" w:cs="Calibri"/>
          <w:lang w:val="en-GB"/>
        </w:rPr>
      </w:pPr>
      <w:r>
        <w:rPr>
          <w:rFonts w:ascii="Calibri" w:eastAsia="Calibri" w:hAnsi="Calibri" w:cs="Calibri"/>
          <w:lang w:val="en-GB"/>
        </w:rPr>
        <w:br w:type="page"/>
      </w:r>
    </w:p>
    <w:p w14:paraId="05E8DDCE" w14:textId="77777777" w:rsidR="7D7CFDE7" w:rsidRPr="003A7E50" w:rsidRDefault="7D7CFDE7" w:rsidP="58F9E8B3">
      <w:pPr>
        <w:spacing w:line="257" w:lineRule="auto"/>
        <w:rPr>
          <w:lang w:val="en-GB"/>
        </w:rPr>
      </w:pPr>
    </w:p>
    <w:p w14:paraId="52E26745" w14:textId="5F8B76B9" w:rsidR="7D7CFDE7" w:rsidRDefault="7D7CFDE7" w:rsidP="58F9E8B3">
      <w:pPr>
        <w:pStyle w:val="Heading3"/>
        <w:rPr>
          <w:rFonts w:ascii="Calibri Light" w:eastAsia="Calibri Light" w:hAnsi="Calibri Light" w:cs="Calibri Light"/>
          <w:color w:val="1F3763"/>
          <w:lang w:val="en-GB"/>
        </w:rPr>
      </w:pPr>
      <w:bookmarkStart w:id="16" w:name="_Toc153550129"/>
      <w:r w:rsidRPr="21363994">
        <w:rPr>
          <w:rFonts w:ascii="Calibri Light" w:eastAsia="Calibri Light" w:hAnsi="Calibri Light" w:cs="Calibri Light"/>
          <w:color w:val="1F3763"/>
          <w:lang w:val="en-GB"/>
        </w:rPr>
        <w:t>2.2.</w:t>
      </w:r>
      <w:r w:rsidRPr="21363994">
        <w:rPr>
          <w:rFonts w:ascii="Times New Roman" w:eastAsia="Times New Roman" w:hAnsi="Times New Roman" w:cs="Times New Roman"/>
          <w:color w:val="1F3763"/>
          <w:sz w:val="13"/>
          <w:szCs w:val="13"/>
          <w:lang w:val="en-GB"/>
        </w:rPr>
        <w:t xml:space="preserve">  </w:t>
      </w:r>
      <w:r w:rsidRPr="21363994">
        <w:rPr>
          <w:rFonts w:ascii="Calibri Light" w:eastAsia="Calibri Light" w:hAnsi="Calibri Light" w:cs="Calibri Light"/>
          <w:color w:val="1F3763"/>
          <w:lang w:val="en-GB"/>
        </w:rPr>
        <w:t>Individual model developments</w:t>
      </w:r>
      <w:bookmarkEnd w:id="16"/>
      <w:r w:rsidR="00FA1D54" w:rsidRPr="21363994">
        <w:rPr>
          <w:rFonts w:ascii="Calibri Light" w:eastAsia="Calibri Light" w:hAnsi="Calibri Light" w:cs="Calibri Light"/>
          <w:color w:val="1F3763"/>
          <w:lang w:val="en-GB"/>
        </w:rPr>
        <w:t xml:space="preserve"> </w:t>
      </w:r>
    </w:p>
    <w:p w14:paraId="3056F7E1" w14:textId="77777777" w:rsidR="007952F0" w:rsidRDefault="007952F0" w:rsidP="00B92943">
      <w:pPr>
        <w:rPr>
          <w:b/>
          <w:bCs/>
          <w:lang w:val="en-GB"/>
        </w:rPr>
      </w:pPr>
    </w:p>
    <w:p w14:paraId="7DCA08F5" w14:textId="42E97A2B" w:rsidR="00B92943" w:rsidRDefault="007952F0" w:rsidP="00B46903">
      <w:pPr>
        <w:pStyle w:val="Heading4"/>
        <w:rPr>
          <w:lang w:val="en-GB"/>
        </w:rPr>
      </w:pPr>
      <w:bookmarkStart w:id="17" w:name="_Toc153550130"/>
      <w:r>
        <w:rPr>
          <w:lang w:val="en-GB"/>
        </w:rPr>
        <w:t xml:space="preserve">Orchestrating </w:t>
      </w:r>
      <w:r w:rsidR="00B92943" w:rsidRPr="00B92943">
        <w:rPr>
          <w:lang w:val="en-GB"/>
        </w:rPr>
        <w:t xml:space="preserve">AIMMS based </w:t>
      </w:r>
      <w:proofErr w:type="gramStart"/>
      <w:r w:rsidR="00B92943" w:rsidRPr="00B92943">
        <w:rPr>
          <w:lang w:val="en-GB"/>
        </w:rPr>
        <w:t>models</w:t>
      </w:r>
      <w:bookmarkEnd w:id="17"/>
      <w:proofErr w:type="gramEnd"/>
    </w:p>
    <w:p w14:paraId="37EE2F26" w14:textId="3F7EF93F" w:rsidR="00B92943" w:rsidRDefault="00B92943" w:rsidP="00B92943">
      <w:pPr>
        <w:rPr>
          <w:lang w:val="en-GB"/>
        </w:rPr>
      </w:pPr>
      <w:r w:rsidRPr="00B92943">
        <w:rPr>
          <w:lang w:val="en-GB"/>
        </w:rPr>
        <w:t xml:space="preserve">In </w:t>
      </w:r>
      <w:r w:rsidR="00DF1D6F">
        <w:rPr>
          <w:lang w:val="en-GB"/>
        </w:rPr>
        <w:t>this</w:t>
      </w:r>
      <w:r w:rsidRPr="00B92943">
        <w:rPr>
          <w:lang w:val="en-GB"/>
        </w:rPr>
        <w:t xml:space="preserve"> </w:t>
      </w:r>
      <w:r>
        <w:rPr>
          <w:lang w:val="en-GB"/>
        </w:rPr>
        <w:t xml:space="preserve">multi-modelling project </w:t>
      </w:r>
      <w:r w:rsidR="00F83442">
        <w:rPr>
          <w:lang w:val="en-GB"/>
        </w:rPr>
        <w:t>three models are used that use AIMMS</w:t>
      </w:r>
      <w:r w:rsidR="00F83442">
        <w:rPr>
          <w:rStyle w:val="FootnoteReference"/>
          <w:lang w:val="en-GB"/>
        </w:rPr>
        <w:footnoteReference w:id="3"/>
      </w:r>
      <w:r w:rsidR="00F83442">
        <w:rPr>
          <w:lang w:val="en-GB"/>
        </w:rPr>
        <w:t xml:space="preserve"> as modelling and optimization environment</w:t>
      </w:r>
      <w:r w:rsidR="00DF1D6F">
        <w:rPr>
          <w:lang w:val="en-GB"/>
        </w:rPr>
        <w:t xml:space="preserve">: Opera, </w:t>
      </w:r>
      <w:proofErr w:type="spellStart"/>
      <w:r w:rsidR="00DF1D6F">
        <w:rPr>
          <w:lang w:val="en-GB"/>
        </w:rPr>
        <w:t>Moter</w:t>
      </w:r>
      <w:proofErr w:type="spellEnd"/>
      <w:r w:rsidR="00DF1D6F">
        <w:rPr>
          <w:lang w:val="en-GB"/>
        </w:rPr>
        <w:t xml:space="preserve"> (both </w:t>
      </w:r>
      <w:r w:rsidR="00BF5ACF">
        <w:rPr>
          <w:lang w:val="en-GB"/>
        </w:rPr>
        <w:t xml:space="preserve">in the </w:t>
      </w:r>
      <w:r w:rsidR="00DF1D6F">
        <w:rPr>
          <w:lang w:val="en-GB"/>
        </w:rPr>
        <w:t xml:space="preserve">macro use case) and </w:t>
      </w:r>
      <w:proofErr w:type="spellStart"/>
      <w:r w:rsidR="00DF1D6F">
        <w:rPr>
          <w:lang w:val="en-GB"/>
        </w:rPr>
        <w:t>Teacos</w:t>
      </w:r>
      <w:proofErr w:type="spellEnd"/>
      <w:r w:rsidR="00DF1D6F">
        <w:rPr>
          <w:lang w:val="en-GB"/>
        </w:rPr>
        <w:t xml:space="preserve"> (micro and </w:t>
      </w:r>
      <w:proofErr w:type="spellStart"/>
      <w:r w:rsidR="00DF1D6F">
        <w:rPr>
          <w:lang w:val="en-GB"/>
        </w:rPr>
        <w:t>meso</w:t>
      </w:r>
      <w:proofErr w:type="spellEnd"/>
      <w:r w:rsidR="00DF1D6F">
        <w:rPr>
          <w:lang w:val="en-GB"/>
        </w:rPr>
        <w:t xml:space="preserve"> use case).</w:t>
      </w:r>
      <w:r w:rsidR="00194F13">
        <w:rPr>
          <w:lang w:val="en-GB"/>
        </w:rPr>
        <w:t xml:space="preserve"> While </w:t>
      </w:r>
      <w:proofErr w:type="spellStart"/>
      <w:r w:rsidR="00194F13">
        <w:rPr>
          <w:lang w:val="en-GB"/>
        </w:rPr>
        <w:t>Teacos</w:t>
      </w:r>
      <w:proofErr w:type="spellEnd"/>
      <w:r w:rsidR="00194F13">
        <w:rPr>
          <w:lang w:val="en-GB"/>
        </w:rPr>
        <w:t xml:space="preserve"> already moved to AIMMS’ newer cloud </w:t>
      </w:r>
      <w:r w:rsidR="00490BBE">
        <w:rPr>
          <w:lang w:val="en-GB"/>
        </w:rPr>
        <w:t xml:space="preserve">environment, Opera and </w:t>
      </w:r>
      <w:proofErr w:type="spellStart"/>
      <w:r w:rsidR="00490BBE">
        <w:rPr>
          <w:lang w:val="en-GB"/>
        </w:rPr>
        <w:t>Moter</w:t>
      </w:r>
      <w:proofErr w:type="spellEnd"/>
      <w:r w:rsidR="00490BBE">
        <w:rPr>
          <w:lang w:val="en-GB"/>
        </w:rPr>
        <w:t xml:space="preserve"> have been developed in </w:t>
      </w:r>
      <w:proofErr w:type="gramStart"/>
      <w:r w:rsidR="00B82703">
        <w:rPr>
          <w:lang w:val="en-GB"/>
        </w:rPr>
        <w:t>an</w:t>
      </w:r>
      <w:proofErr w:type="gramEnd"/>
      <w:r w:rsidR="00490BBE">
        <w:rPr>
          <w:lang w:val="en-GB"/>
        </w:rPr>
        <w:t xml:space="preserve"> Windows-based </w:t>
      </w:r>
      <w:r w:rsidR="00B82703">
        <w:rPr>
          <w:lang w:val="en-GB"/>
        </w:rPr>
        <w:t>AIMMS application</w:t>
      </w:r>
      <w:r w:rsidR="00490BBE">
        <w:rPr>
          <w:lang w:val="en-GB"/>
        </w:rPr>
        <w:t>, using older versions of AIMMS.</w:t>
      </w:r>
      <w:r w:rsidR="00C159D8">
        <w:rPr>
          <w:lang w:val="en-GB"/>
        </w:rPr>
        <w:t xml:space="preserve"> This </w:t>
      </w:r>
      <w:proofErr w:type="gramStart"/>
      <w:r w:rsidR="00C159D8">
        <w:rPr>
          <w:lang w:val="en-GB"/>
        </w:rPr>
        <w:t>lead</w:t>
      </w:r>
      <w:proofErr w:type="gramEnd"/>
      <w:r w:rsidR="00C159D8">
        <w:rPr>
          <w:lang w:val="en-GB"/>
        </w:rPr>
        <w:t xml:space="preserve"> to the challenge on how to orchestrate these models and exchange information with the AIMMS environment.</w:t>
      </w:r>
    </w:p>
    <w:p w14:paraId="297ACB5B" w14:textId="71781A76" w:rsidR="00B82703" w:rsidRDefault="00E469AC" w:rsidP="00B92943">
      <w:pPr>
        <w:rPr>
          <w:lang w:val="en-GB"/>
        </w:rPr>
      </w:pPr>
      <w:r>
        <w:rPr>
          <w:lang w:val="en-GB"/>
        </w:rPr>
        <w:t>The chosen approach was to wrap the AIMMS executable in a Python application</w:t>
      </w:r>
      <w:r w:rsidR="00C327C3">
        <w:rPr>
          <w:lang w:val="en-GB"/>
        </w:rPr>
        <w:t xml:space="preserve"> that calls AIMMS using the command line and issue specific command line arguments to load the correct model and start the right AIMMS procedure to </w:t>
      </w:r>
      <w:r w:rsidR="0006453F">
        <w:rPr>
          <w:lang w:val="en-GB"/>
        </w:rPr>
        <w:t>run the specific model.</w:t>
      </w:r>
      <w:r w:rsidR="00482913">
        <w:rPr>
          <w:lang w:val="en-GB"/>
        </w:rPr>
        <w:t xml:space="preserve"> </w:t>
      </w:r>
      <w:proofErr w:type="gramStart"/>
      <w:r w:rsidR="00482913">
        <w:rPr>
          <w:lang w:val="en-GB"/>
        </w:rPr>
        <w:t>Before running the model, the input of the model</w:t>
      </w:r>
      <w:proofErr w:type="gramEnd"/>
      <w:r w:rsidR="00482913">
        <w:rPr>
          <w:lang w:val="en-GB"/>
        </w:rPr>
        <w:t xml:space="preserve"> should be configured based on the input ESDL</w:t>
      </w:r>
      <w:r w:rsidR="0079549E">
        <w:rPr>
          <w:lang w:val="en-GB"/>
        </w:rPr>
        <w:t xml:space="preserve"> and after running the model, information should be extracted from the model output and converted back into ESDL.</w:t>
      </w:r>
    </w:p>
    <w:p w14:paraId="296BBB5B" w14:textId="41504677" w:rsidR="0079549E" w:rsidRDefault="0079549E" w:rsidP="00B92943">
      <w:pPr>
        <w:rPr>
          <w:lang w:val="en-GB"/>
        </w:rPr>
      </w:pPr>
      <w:r>
        <w:rPr>
          <w:lang w:val="en-GB"/>
        </w:rPr>
        <w:t>For those conversions two approaches were developed</w:t>
      </w:r>
      <w:r w:rsidR="004B19C1">
        <w:rPr>
          <w:lang w:val="en-GB"/>
        </w:rPr>
        <w:t>:</w:t>
      </w:r>
    </w:p>
    <w:p w14:paraId="465A6A70" w14:textId="5C45810B" w:rsidR="004B19C1" w:rsidRDefault="004B19C1" w:rsidP="004B19C1">
      <w:pPr>
        <w:pStyle w:val="ListParagraph"/>
        <w:numPr>
          <w:ilvl w:val="0"/>
          <w:numId w:val="23"/>
        </w:numPr>
        <w:rPr>
          <w:lang w:val="en-GB"/>
        </w:rPr>
      </w:pPr>
      <w:proofErr w:type="spellStart"/>
      <w:r>
        <w:rPr>
          <w:lang w:val="en-GB"/>
        </w:rPr>
        <w:t>UniversalLink</w:t>
      </w:r>
      <w:proofErr w:type="spellEnd"/>
      <w:r>
        <w:rPr>
          <w:lang w:val="en-GB"/>
        </w:rPr>
        <w:t xml:space="preserve"> – this Python module converts an arbitrary input ESDL into MySQL tables. AIMMS has the possibility to read these tables and </w:t>
      </w:r>
      <w:r w:rsidR="001D68BB">
        <w:rPr>
          <w:lang w:val="en-GB"/>
        </w:rPr>
        <w:t xml:space="preserve">convert the data into the </w:t>
      </w:r>
      <w:proofErr w:type="gramStart"/>
      <w:r w:rsidR="001D68BB">
        <w:rPr>
          <w:lang w:val="en-GB"/>
        </w:rPr>
        <w:t>models</w:t>
      </w:r>
      <w:proofErr w:type="gramEnd"/>
      <w:r w:rsidR="001D68BB">
        <w:rPr>
          <w:lang w:val="en-GB"/>
        </w:rPr>
        <w:t xml:space="preserve"> internal representation. </w:t>
      </w:r>
      <w:r w:rsidR="00345076">
        <w:rPr>
          <w:lang w:val="en-GB"/>
        </w:rPr>
        <w:t>Afterwards</w:t>
      </w:r>
      <w:r w:rsidR="007246E1">
        <w:rPr>
          <w:lang w:val="en-GB"/>
        </w:rPr>
        <w:t>,</w:t>
      </w:r>
      <w:r w:rsidR="00345076">
        <w:rPr>
          <w:lang w:val="en-GB"/>
        </w:rPr>
        <w:t xml:space="preserve"> </w:t>
      </w:r>
      <w:r w:rsidR="006E7D1C">
        <w:rPr>
          <w:lang w:val="en-GB"/>
        </w:rPr>
        <w:t>AIMMS updates the MySQL database with the output of the optimization</w:t>
      </w:r>
      <w:r w:rsidR="003F18AD">
        <w:rPr>
          <w:lang w:val="en-GB"/>
        </w:rPr>
        <w:t xml:space="preserve">, which is picked up by the Python module to convert the changes back into ESDL. </w:t>
      </w:r>
      <w:r w:rsidR="001D68BB">
        <w:rPr>
          <w:lang w:val="en-GB"/>
        </w:rPr>
        <w:t xml:space="preserve">This approach is used for </w:t>
      </w:r>
      <w:proofErr w:type="spellStart"/>
      <w:r w:rsidR="001D68BB">
        <w:rPr>
          <w:lang w:val="en-GB"/>
        </w:rPr>
        <w:t>Teacos</w:t>
      </w:r>
      <w:proofErr w:type="spellEnd"/>
      <w:r w:rsidR="001D68BB">
        <w:rPr>
          <w:lang w:val="en-GB"/>
        </w:rPr>
        <w:t xml:space="preserve"> and </w:t>
      </w:r>
      <w:proofErr w:type="spellStart"/>
      <w:r w:rsidR="001D68BB">
        <w:rPr>
          <w:lang w:val="en-GB"/>
        </w:rPr>
        <w:t>Moter</w:t>
      </w:r>
      <w:proofErr w:type="spellEnd"/>
      <w:r w:rsidR="001D68BB">
        <w:rPr>
          <w:lang w:val="en-GB"/>
        </w:rPr>
        <w:t>.</w:t>
      </w:r>
    </w:p>
    <w:p w14:paraId="59A8860B" w14:textId="18D19A65" w:rsidR="004E7EA4" w:rsidRPr="004E7EA4" w:rsidRDefault="00C52685" w:rsidP="004E7EA4">
      <w:pPr>
        <w:pStyle w:val="ListParagraph"/>
        <w:numPr>
          <w:ilvl w:val="0"/>
          <w:numId w:val="23"/>
        </w:numPr>
        <w:rPr>
          <w:lang w:val="en-GB"/>
        </w:rPr>
      </w:pPr>
      <w:proofErr w:type="spellStart"/>
      <w:r>
        <w:rPr>
          <w:lang w:val="en-GB"/>
        </w:rPr>
        <w:t>OperaLink</w:t>
      </w:r>
      <w:proofErr w:type="spellEnd"/>
      <w:r>
        <w:rPr>
          <w:lang w:val="en-GB"/>
        </w:rPr>
        <w:t xml:space="preserve"> – this Python module directly writes the input ESDL into Opera specific tables </w:t>
      </w:r>
      <w:r w:rsidR="00DE154B">
        <w:rPr>
          <w:lang w:val="en-GB"/>
        </w:rPr>
        <w:t xml:space="preserve">in its Access database. This approach was chosen as the impact of the </w:t>
      </w:r>
      <w:proofErr w:type="spellStart"/>
      <w:r w:rsidR="00DE154B">
        <w:rPr>
          <w:lang w:val="en-GB"/>
        </w:rPr>
        <w:t>UniversalLink</w:t>
      </w:r>
      <w:proofErr w:type="spellEnd"/>
      <w:r w:rsidR="00DE154B">
        <w:rPr>
          <w:lang w:val="en-GB"/>
        </w:rPr>
        <w:t xml:space="preserve"> was too high </w:t>
      </w:r>
      <w:r w:rsidR="00C9596E">
        <w:rPr>
          <w:lang w:val="en-GB"/>
        </w:rPr>
        <w:t xml:space="preserve">for the </w:t>
      </w:r>
      <w:r w:rsidR="00DE154B">
        <w:rPr>
          <w:lang w:val="en-GB"/>
        </w:rPr>
        <w:t>Opera</w:t>
      </w:r>
      <w:r w:rsidR="00C9596E">
        <w:rPr>
          <w:lang w:val="en-GB"/>
        </w:rPr>
        <w:t xml:space="preserve"> model</w:t>
      </w:r>
      <w:r w:rsidR="00C54949">
        <w:rPr>
          <w:lang w:val="en-GB"/>
        </w:rPr>
        <w:t>, as specific AIMMS knowledge was lacking for this integration into Opera</w:t>
      </w:r>
      <w:r w:rsidR="004E7EA4">
        <w:rPr>
          <w:lang w:val="en-GB"/>
        </w:rPr>
        <w:t xml:space="preserve">. The </w:t>
      </w:r>
      <w:proofErr w:type="spellStart"/>
      <w:r w:rsidR="004E7EA4">
        <w:rPr>
          <w:lang w:val="en-GB"/>
        </w:rPr>
        <w:t>OperaLink</w:t>
      </w:r>
      <w:proofErr w:type="spellEnd"/>
      <w:r w:rsidR="004E7EA4">
        <w:rPr>
          <w:lang w:val="en-GB"/>
        </w:rPr>
        <w:t xml:space="preserve"> approach is therefore less </w:t>
      </w:r>
      <w:proofErr w:type="gramStart"/>
      <w:r w:rsidR="004E7EA4">
        <w:rPr>
          <w:lang w:val="en-GB"/>
        </w:rPr>
        <w:t>generic, but</w:t>
      </w:r>
      <w:proofErr w:type="gramEnd"/>
      <w:r w:rsidR="004E7EA4">
        <w:rPr>
          <w:lang w:val="en-GB"/>
        </w:rPr>
        <w:t xml:space="preserve"> was needed to have Opera </w:t>
      </w:r>
      <w:r w:rsidR="00345076">
        <w:rPr>
          <w:lang w:val="en-GB"/>
        </w:rPr>
        <w:t>part of the multi-model.</w:t>
      </w:r>
      <w:r w:rsidR="006675D8">
        <w:rPr>
          <w:lang w:val="en-GB"/>
        </w:rPr>
        <w:t xml:space="preserve"> </w:t>
      </w:r>
      <w:proofErr w:type="gramStart"/>
      <w:r w:rsidR="006675D8">
        <w:rPr>
          <w:lang w:val="en-GB"/>
        </w:rPr>
        <w:t>Similar to</w:t>
      </w:r>
      <w:proofErr w:type="gramEnd"/>
      <w:r w:rsidR="006675D8">
        <w:rPr>
          <w:lang w:val="en-GB"/>
        </w:rPr>
        <w:t xml:space="preserve"> the </w:t>
      </w:r>
      <w:proofErr w:type="spellStart"/>
      <w:r w:rsidR="006675D8">
        <w:rPr>
          <w:lang w:val="en-GB"/>
        </w:rPr>
        <w:t>UniversalLink</w:t>
      </w:r>
      <w:proofErr w:type="spellEnd"/>
      <w:r w:rsidR="006675D8">
        <w:rPr>
          <w:lang w:val="en-GB"/>
        </w:rPr>
        <w:t xml:space="preserve">, the Python module processes the </w:t>
      </w:r>
      <w:r w:rsidR="00EF1494">
        <w:rPr>
          <w:lang w:val="en-GB"/>
        </w:rPr>
        <w:t xml:space="preserve">(specific) </w:t>
      </w:r>
      <w:r w:rsidR="006675D8">
        <w:rPr>
          <w:lang w:val="en-GB"/>
        </w:rPr>
        <w:t xml:space="preserve">output of </w:t>
      </w:r>
      <w:r w:rsidR="00801553">
        <w:rPr>
          <w:lang w:val="en-GB"/>
        </w:rPr>
        <w:t>Opera and converts this back into ESDL.</w:t>
      </w:r>
    </w:p>
    <w:p w14:paraId="01B6F4E0" w14:textId="77777777" w:rsidR="00CB76F2" w:rsidRPr="00B92943" w:rsidRDefault="00CB76F2" w:rsidP="00B92943">
      <w:pPr>
        <w:rPr>
          <w:lang w:val="en-GB"/>
        </w:rPr>
      </w:pPr>
    </w:p>
    <w:p w14:paraId="689B919C" w14:textId="77777777" w:rsidR="00DA38B4" w:rsidRDefault="00DA38B4">
      <w:pPr>
        <w:rPr>
          <w:rFonts w:asciiTheme="majorHAnsi" w:eastAsiaTheme="majorEastAsia" w:hAnsiTheme="majorHAnsi" w:cstheme="majorBidi"/>
          <w:i/>
          <w:iCs/>
          <w:color w:val="2F5496" w:themeColor="accent1" w:themeShade="BF"/>
          <w:lang w:val="en-GB"/>
        </w:rPr>
      </w:pPr>
      <w:r>
        <w:rPr>
          <w:lang w:val="en-GB"/>
        </w:rPr>
        <w:br w:type="page"/>
      </w:r>
    </w:p>
    <w:p w14:paraId="58FB7C6C" w14:textId="445AC099" w:rsidR="008E0E1D" w:rsidRDefault="008E0E1D" w:rsidP="00B46903">
      <w:pPr>
        <w:pStyle w:val="Heading4"/>
        <w:rPr>
          <w:lang w:val="en-GB"/>
        </w:rPr>
      </w:pPr>
      <w:bookmarkStart w:id="18" w:name="_Toc153550131"/>
      <w:r w:rsidRPr="008E0E1D">
        <w:rPr>
          <w:lang w:val="en-GB"/>
        </w:rPr>
        <w:lastRenderedPageBreak/>
        <w:t>Opera</w:t>
      </w:r>
      <w:bookmarkEnd w:id="18"/>
    </w:p>
    <w:p w14:paraId="45AEF685" w14:textId="0BE74F0E" w:rsidR="008E0E1D" w:rsidRDefault="00EF1494" w:rsidP="008E0E1D">
      <w:pPr>
        <w:rPr>
          <w:lang w:val="en-GB"/>
        </w:rPr>
      </w:pPr>
      <w:r>
        <w:rPr>
          <w:lang w:val="en-GB"/>
        </w:rPr>
        <w:t xml:space="preserve">As discussed in the </w:t>
      </w:r>
      <w:r w:rsidRPr="00EF1494">
        <w:rPr>
          <w:lang w:val="en-GB"/>
        </w:rPr>
        <w:t>‘Orchestrating AIMMS based models’ section</w:t>
      </w:r>
      <w:r w:rsidR="00D53020">
        <w:rPr>
          <w:lang w:val="en-GB"/>
        </w:rPr>
        <w:t xml:space="preserve">, Opera uses the </w:t>
      </w:r>
      <w:proofErr w:type="spellStart"/>
      <w:r w:rsidR="00D53020">
        <w:rPr>
          <w:lang w:val="en-GB"/>
        </w:rPr>
        <w:t>OperaLink</w:t>
      </w:r>
      <w:proofErr w:type="spellEnd"/>
      <w:r w:rsidR="00D53020">
        <w:rPr>
          <w:lang w:val="en-GB"/>
        </w:rPr>
        <w:t xml:space="preserve"> </w:t>
      </w:r>
      <w:r w:rsidR="00E94A55">
        <w:rPr>
          <w:lang w:val="en-GB"/>
        </w:rPr>
        <w:t xml:space="preserve">approach </w:t>
      </w:r>
      <w:r w:rsidR="00D53020">
        <w:rPr>
          <w:lang w:val="en-GB"/>
        </w:rPr>
        <w:t>to integrate with ESDL</w:t>
      </w:r>
      <w:r w:rsidR="00E94A55">
        <w:rPr>
          <w:lang w:val="en-GB"/>
        </w:rPr>
        <w:t xml:space="preserve"> and uses a Python wrapper to </w:t>
      </w:r>
      <w:r w:rsidR="00F0252C">
        <w:rPr>
          <w:lang w:val="en-GB"/>
        </w:rPr>
        <w:t>start the Opera AIMMS model.</w:t>
      </w:r>
      <w:r w:rsidR="00F71590">
        <w:rPr>
          <w:lang w:val="en-GB"/>
        </w:rPr>
        <w:t xml:space="preserve"> All this functionality is added to the Opera Adapter that contains a webservice that is used by the Orchestrator to </w:t>
      </w:r>
      <w:r w:rsidR="008D2994">
        <w:rPr>
          <w:lang w:val="en-GB"/>
        </w:rPr>
        <w:t>operate models in a multi model.</w:t>
      </w:r>
    </w:p>
    <w:p w14:paraId="31500243" w14:textId="5E23F506" w:rsidR="008D2994" w:rsidRDefault="008D2994" w:rsidP="008E0E1D">
      <w:pPr>
        <w:rPr>
          <w:lang w:val="en-GB"/>
        </w:rPr>
      </w:pPr>
      <w:r>
        <w:rPr>
          <w:lang w:val="en-GB"/>
        </w:rPr>
        <w:t>In the figure below the process to run a scenario in Opera is depicted.</w:t>
      </w:r>
    </w:p>
    <w:p w14:paraId="2DA0BF17" w14:textId="77777777" w:rsidR="00F0252C" w:rsidRPr="00EF1494" w:rsidRDefault="00F0252C" w:rsidP="008E0E1D">
      <w:pPr>
        <w:rPr>
          <w:b/>
          <w:bCs/>
          <w:lang w:val="en-GB"/>
        </w:rPr>
      </w:pPr>
    </w:p>
    <w:p w14:paraId="15468A4C" w14:textId="77777777" w:rsidR="00BD61AB" w:rsidRDefault="00D5034A" w:rsidP="00BD61AB">
      <w:pPr>
        <w:keepNext/>
        <w:jc w:val="center"/>
      </w:pPr>
      <w:r w:rsidRPr="00D5034A">
        <w:rPr>
          <w:noProof/>
        </w:rPr>
        <w:drawing>
          <wp:inline distT="0" distB="0" distL="0" distR="0" wp14:anchorId="1BF06C7D" wp14:editId="3E9514F6">
            <wp:extent cx="4558352" cy="3047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68771" cy="3054581"/>
                    </a:xfrm>
                    <a:prstGeom prst="rect">
                      <a:avLst/>
                    </a:prstGeom>
                    <a:noFill/>
                    <a:ln>
                      <a:noFill/>
                    </a:ln>
                  </pic:spPr>
                </pic:pic>
              </a:graphicData>
            </a:graphic>
          </wp:inline>
        </w:drawing>
      </w:r>
    </w:p>
    <w:p w14:paraId="25960E0C" w14:textId="1367FC65" w:rsidR="00D5034A" w:rsidRPr="008E0E1D" w:rsidRDefault="00BD61AB" w:rsidP="00BD61AB">
      <w:pPr>
        <w:pStyle w:val="Caption"/>
      </w:pPr>
      <w:r>
        <w:t xml:space="preserve">Figure </w:t>
      </w:r>
      <w:r>
        <w:fldChar w:fldCharType="begin"/>
      </w:r>
      <w:r>
        <w:instrText xml:space="preserve"> SEQ Figure \* ARABIC </w:instrText>
      </w:r>
      <w:r>
        <w:fldChar w:fldCharType="separate"/>
      </w:r>
      <w:r w:rsidR="005C3C57">
        <w:rPr>
          <w:noProof/>
        </w:rPr>
        <w:t>2</w:t>
      </w:r>
      <w:r>
        <w:fldChar w:fldCharType="end"/>
      </w:r>
      <w:r>
        <w:t xml:space="preserve">: Orchestrating the Opera </w:t>
      </w:r>
      <w:proofErr w:type="gramStart"/>
      <w:r>
        <w:t>model</w:t>
      </w:r>
      <w:proofErr w:type="gramEnd"/>
    </w:p>
    <w:p w14:paraId="4C76382B" w14:textId="77777777" w:rsidR="00E85DD7" w:rsidRDefault="00E85DD7" w:rsidP="00D8266D">
      <w:pPr>
        <w:rPr>
          <w:lang w:val="en-GB"/>
        </w:rPr>
      </w:pPr>
    </w:p>
    <w:p w14:paraId="06FC06FE" w14:textId="5B93B3E8" w:rsidR="00BD61AB" w:rsidRDefault="00BD61AB" w:rsidP="00D8266D">
      <w:pPr>
        <w:rPr>
          <w:lang w:val="en-GB"/>
        </w:rPr>
      </w:pPr>
      <w:r>
        <w:rPr>
          <w:lang w:val="en-GB"/>
        </w:rPr>
        <w:t xml:space="preserve">The following steps are performed to </w:t>
      </w:r>
      <w:r w:rsidR="009561CB">
        <w:rPr>
          <w:lang w:val="en-GB"/>
        </w:rPr>
        <w:t>run Opera in a multi-modelling environment:</w:t>
      </w:r>
    </w:p>
    <w:p w14:paraId="564BA377" w14:textId="77777777" w:rsidR="00F25F63" w:rsidRDefault="009561CB" w:rsidP="009561CB">
      <w:pPr>
        <w:pStyle w:val="ListParagraph"/>
        <w:numPr>
          <w:ilvl w:val="0"/>
          <w:numId w:val="24"/>
        </w:numPr>
        <w:rPr>
          <w:lang w:val="en-GB"/>
        </w:rPr>
      </w:pPr>
      <w:r>
        <w:rPr>
          <w:lang w:val="en-GB"/>
        </w:rPr>
        <w:t xml:space="preserve">Input ESDL is send to the </w:t>
      </w:r>
      <w:proofErr w:type="spellStart"/>
      <w:r>
        <w:rPr>
          <w:lang w:val="en-GB"/>
        </w:rPr>
        <w:t>OperaAdapter</w:t>
      </w:r>
      <w:proofErr w:type="spellEnd"/>
      <w:r>
        <w:rPr>
          <w:lang w:val="en-GB"/>
        </w:rPr>
        <w:t xml:space="preserve"> by the multi-model orchestrator.</w:t>
      </w:r>
      <w:r w:rsidR="00146A2B">
        <w:rPr>
          <w:lang w:val="en-GB"/>
        </w:rPr>
        <w:t xml:space="preserve"> </w:t>
      </w:r>
    </w:p>
    <w:p w14:paraId="62807BE4" w14:textId="035EACCB" w:rsidR="00303290" w:rsidRDefault="00146A2B" w:rsidP="009561CB">
      <w:pPr>
        <w:pStyle w:val="ListParagraph"/>
        <w:numPr>
          <w:ilvl w:val="0"/>
          <w:numId w:val="24"/>
        </w:numPr>
        <w:rPr>
          <w:lang w:val="en-GB"/>
        </w:rPr>
      </w:pPr>
      <w:r>
        <w:rPr>
          <w:lang w:val="en-GB"/>
        </w:rPr>
        <w:t xml:space="preserve">The </w:t>
      </w:r>
      <w:proofErr w:type="spellStart"/>
      <w:r>
        <w:rPr>
          <w:lang w:val="en-GB"/>
        </w:rPr>
        <w:t>OperaAdapter</w:t>
      </w:r>
      <w:proofErr w:type="spellEnd"/>
      <w:r>
        <w:rPr>
          <w:lang w:val="en-GB"/>
        </w:rPr>
        <w:t xml:space="preserve"> uses the </w:t>
      </w:r>
      <w:proofErr w:type="spellStart"/>
      <w:r>
        <w:rPr>
          <w:lang w:val="en-GB"/>
        </w:rPr>
        <w:t>OperaLink</w:t>
      </w:r>
      <w:proofErr w:type="spellEnd"/>
      <w:r>
        <w:rPr>
          <w:lang w:val="en-GB"/>
        </w:rPr>
        <w:t xml:space="preserve"> to parse the ESDL file</w:t>
      </w:r>
      <w:r w:rsidR="00F25F63">
        <w:rPr>
          <w:lang w:val="en-GB"/>
        </w:rPr>
        <w:t xml:space="preserve"> and extract the relevant information for Opera.</w:t>
      </w:r>
      <w:r w:rsidR="00E47C20">
        <w:rPr>
          <w:lang w:val="en-GB"/>
        </w:rPr>
        <w:t xml:space="preserve"> A specific </w:t>
      </w:r>
      <w:proofErr w:type="spellStart"/>
      <w:r w:rsidR="00E47C20">
        <w:rPr>
          <w:lang w:val="en-GB"/>
        </w:rPr>
        <w:t>MMvIB</w:t>
      </w:r>
      <w:proofErr w:type="spellEnd"/>
      <w:r w:rsidR="00E47C20">
        <w:rPr>
          <w:lang w:val="en-GB"/>
        </w:rPr>
        <w:t xml:space="preserve"> scenario is created in the Opera database</w:t>
      </w:r>
      <w:r w:rsidR="0068018A">
        <w:rPr>
          <w:lang w:val="en-GB"/>
        </w:rPr>
        <w:t xml:space="preserve">. This allows Opera to ignore </w:t>
      </w:r>
      <w:r w:rsidR="005A7C39">
        <w:rPr>
          <w:lang w:val="en-GB"/>
        </w:rPr>
        <w:t>other scenarios and configurations that are also available in the Opera database</w:t>
      </w:r>
      <w:r w:rsidR="00E9437E">
        <w:rPr>
          <w:lang w:val="en-GB"/>
        </w:rPr>
        <w:t>.</w:t>
      </w:r>
    </w:p>
    <w:p w14:paraId="0D1B5A7D" w14:textId="3740EC4D" w:rsidR="009561CB" w:rsidRDefault="00E32752" w:rsidP="009561CB">
      <w:pPr>
        <w:pStyle w:val="ListParagraph"/>
        <w:numPr>
          <w:ilvl w:val="0"/>
          <w:numId w:val="24"/>
        </w:numPr>
        <w:rPr>
          <w:lang w:val="en-GB"/>
        </w:rPr>
      </w:pPr>
      <w:r>
        <w:rPr>
          <w:lang w:val="en-GB"/>
        </w:rPr>
        <w:t>Each asset is converted to an Opera</w:t>
      </w:r>
      <w:r w:rsidR="00303290">
        <w:rPr>
          <w:lang w:val="en-GB"/>
        </w:rPr>
        <w:t xml:space="preserve"> o</w:t>
      </w:r>
      <w:r>
        <w:rPr>
          <w:lang w:val="en-GB"/>
        </w:rPr>
        <w:t>ption</w:t>
      </w:r>
      <w:r w:rsidR="00303290">
        <w:rPr>
          <w:lang w:val="en-GB"/>
        </w:rPr>
        <w:t xml:space="preserve"> (a representation of technology option)</w:t>
      </w:r>
      <w:r>
        <w:rPr>
          <w:lang w:val="en-GB"/>
        </w:rPr>
        <w:t xml:space="preserve"> in the Opera database, including relevant data for that asset, such as its minimum and maximum capacity</w:t>
      </w:r>
      <w:r w:rsidR="00C0644D">
        <w:rPr>
          <w:lang w:val="en-GB"/>
        </w:rPr>
        <w:t xml:space="preserve"> for production and conversion assets, yearly demand for consumer assets</w:t>
      </w:r>
      <w:r w:rsidR="00F64333">
        <w:rPr>
          <w:lang w:val="en-GB"/>
        </w:rPr>
        <w:t xml:space="preserve"> and costs of energy carriers and assets.</w:t>
      </w:r>
      <w:r w:rsidR="004C7C78">
        <w:rPr>
          <w:lang w:val="en-GB"/>
        </w:rPr>
        <w:t xml:space="preserve"> Based on the available information assets are mapped to an existing Opera </w:t>
      </w:r>
      <w:r w:rsidR="0068018A">
        <w:rPr>
          <w:lang w:val="en-GB"/>
        </w:rPr>
        <w:t xml:space="preserve">technology </w:t>
      </w:r>
      <w:r w:rsidR="004C7C78">
        <w:rPr>
          <w:lang w:val="en-GB"/>
        </w:rPr>
        <w:t>option or</w:t>
      </w:r>
      <w:r w:rsidR="0068018A">
        <w:rPr>
          <w:lang w:val="en-GB"/>
        </w:rPr>
        <w:t xml:space="preserve"> </w:t>
      </w:r>
      <w:r w:rsidR="00E9437E">
        <w:rPr>
          <w:lang w:val="en-GB"/>
        </w:rPr>
        <w:t xml:space="preserve">to </w:t>
      </w:r>
      <w:r w:rsidR="0068018A">
        <w:rPr>
          <w:lang w:val="en-GB"/>
        </w:rPr>
        <w:t>a generic option.</w:t>
      </w:r>
    </w:p>
    <w:p w14:paraId="16A57DC5" w14:textId="2459FADB" w:rsidR="005F08A5" w:rsidRDefault="005F08A5" w:rsidP="009561CB">
      <w:pPr>
        <w:pStyle w:val="ListParagraph"/>
        <w:numPr>
          <w:ilvl w:val="0"/>
          <w:numId w:val="24"/>
        </w:numPr>
        <w:rPr>
          <w:lang w:val="en-GB"/>
        </w:rPr>
      </w:pPr>
      <w:r>
        <w:rPr>
          <w:lang w:val="en-GB"/>
        </w:rPr>
        <w:t>This information is subsequently written to the different tables in the Opera database (a MS-Access database)</w:t>
      </w:r>
    </w:p>
    <w:p w14:paraId="1545402E" w14:textId="72FBD97E" w:rsidR="00E54E36" w:rsidRDefault="00E54E36" w:rsidP="009561CB">
      <w:pPr>
        <w:pStyle w:val="ListParagraph"/>
        <w:numPr>
          <w:ilvl w:val="0"/>
          <w:numId w:val="24"/>
        </w:numPr>
        <w:rPr>
          <w:lang w:val="en-GB"/>
        </w:rPr>
      </w:pPr>
      <w:r>
        <w:rPr>
          <w:lang w:val="en-GB"/>
        </w:rPr>
        <w:t xml:space="preserve">After the </w:t>
      </w:r>
      <w:r w:rsidR="00DB1DFA">
        <w:rPr>
          <w:lang w:val="en-GB"/>
        </w:rPr>
        <w:t>pre-processing</w:t>
      </w:r>
      <w:r>
        <w:rPr>
          <w:lang w:val="en-GB"/>
        </w:rPr>
        <w:t xml:space="preserve"> phase is done, the Orchestrator will instruct the </w:t>
      </w:r>
      <w:proofErr w:type="spellStart"/>
      <w:r>
        <w:rPr>
          <w:lang w:val="en-GB"/>
        </w:rPr>
        <w:t>OperaAdapter</w:t>
      </w:r>
      <w:proofErr w:type="spellEnd"/>
      <w:r>
        <w:rPr>
          <w:lang w:val="en-GB"/>
        </w:rPr>
        <w:t xml:space="preserve"> to run the model. </w:t>
      </w:r>
      <w:r w:rsidR="000C2FE1">
        <w:rPr>
          <w:lang w:val="en-GB"/>
        </w:rPr>
        <w:t xml:space="preserve">This will use the AIMMS command line to run the model </w:t>
      </w:r>
      <w:r w:rsidR="00DB1DFA">
        <w:rPr>
          <w:lang w:val="en-GB"/>
        </w:rPr>
        <w:t xml:space="preserve">with the right parameters </w:t>
      </w:r>
      <w:r w:rsidR="000C2FE1">
        <w:rPr>
          <w:lang w:val="en-GB"/>
        </w:rPr>
        <w:t>and wait for it to finish its optimization.</w:t>
      </w:r>
    </w:p>
    <w:p w14:paraId="437142BE" w14:textId="0E55A11E" w:rsidR="000C2FE1" w:rsidRDefault="000C2FE1" w:rsidP="009561CB">
      <w:pPr>
        <w:pStyle w:val="ListParagraph"/>
        <w:numPr>
          <w:ilvl w:val="0"/>
          <w:numId w:val="24"/>
        </w:numPr>
        <w:rPr>
          <w:lang w:val="en-GB"/>
        </w:rPr>
      </w:pPr>
      <w:r>
        <w:rPr>
          <w:lang w:val="en-GB"/>
        </w:rPr>
        <w:lastRenderedPageBreak/>
        <w:t xml:space="preserve">After Opera has finished optimizing, </w:t>
      </w:r>
      <w:r w:rsidR="00463097">
        <w:rPr>
          <w:lang w:val="en-GB"/>
        </w:rPr>
        <w:t xml:space="preserve">the CSV output that comes out of an Opera </w:t>
      </w:r>
      <w:r w:rsidR="00CB061E">
        <w:rPr>
          <w:lang w:val="en-GB"/>
        </w:rPr>
        <w:t xml:space="preserve">model </w:t>
      </w:r>
      <w:r w:rsidR="00463097">
        <w:rPr>
          <w:lang w:val="en-GB"/>
        </w:rPr>
        <w:t xml:space="preserve">run is </w:t>
      </w:r>
      <w:r w:rsidR="00CB061E">
        <w:rPr>
          <w:lang w:val="en-GB"/>
        </w:rPr>
        <w:t>used to update the input ESDL and serves as the output</w:t>
      </w:r>
      <w:r w:rsidR="0077473F">
        <w:rPr>
          <w:lang w:val="en-GB"/>
        </w:rPr>
        <w:t xml:space="preserve"> of this optimization.</w:t>
      </w:r>
    </w:p>
    <w:p w14:paraId="15C7C896" w14:textId="0E3F51E8" w:rsidR="0077473F" w:rsidRDefault="0077473F" w:rsidP="009561CB">
      <w:pPr>
        <w:pStyle w:val="ListParagraph"/>
        <w:numPr>
          <w:ilvl w:val="0"/>
          <w:numId w:val="24"/>
        </w:numPr>
        <w:rPr>
          <w:lang w:val="en-GB"/>
        </w:rPr>
      </w:pPr>
      <w:r>
        <w:rPr>
          <w:lang w:val="en-GB"/>
        </w:rPr>
        <w:t xml:space="preserve">The </w:t>
      </w:r>
      <w:proofErr w:type="spellStart"/>
      <w:r>
        <w:rPr>
          <w:lang w:val="en-GB"/>
        </w:rPr>
        <w:t>OperaAdapter</w:t>
      </w:r>
      <w:proofErr w:type="spellEnd"/>
      <w:r>
        <w:rPr>
          <w:lang w:val="en-GB"/>
        </w:rPr>
        <w:t xml:space="preserve"> is informed that the results are ready</w:t>
      </w:r>
      <w:r w:rsidR="003A3453">
        <w:rPr>
          <w:lang w:val="en-GB"/>
        </w:rPr>
        <w:t xml:space="preserve">. </w:t>
      </w:r>
    </w:p>
    <w:p w14:paraId="669840FF" w14:textId="23DCEE93" w:rsidR="003A3453" w:rsidRDefault="003A3453" w:rsidP="009561CB">
      <w:pPr>
        <w:pStyle w:val="ListParagraph"/>
        <w:numPr>
          <w:ilvl w:val="0"/>
          <w:numId w:val="24"/>
        </w:numPr>
        <w:rPr>
          <w:lang w:val="en-GB"/>
        </w:rPr>
      </w:pPr>
      <w:r>
        <w:rPr>
          <w:lang w:val="en-GB"/>
        </w:rPr>
        <w:t>The Orchestrator is informed of the result</w:t>
      </w:r>
      <w:r w:rsidR="001920FC">
        <w:rPr>
          <w:lang w:val="en-GB"/>
        </w:rPr>
        <w:t>s</w:t>
      </w:r>
      <w:r>
        <w:rPr>
          <w:lang w:val="en-GB"/>
        </w:rPr>
        <w:t xml:space="preserve"> and can take this result to the next model in the multi-model.</w:t>
      </w:r>
    </w:p>
    <w:p w14:paraId="54327489" w14:textId="77777777" w:rsidR="003A3453" w:rsidRDefault="003A3453" w:rsidP="003A3453">
      <w:pPr>
        <w:rPr>
          <w:lang w:val="en-GB"/>
        </w:rPr>
      </w:pPr>
    </w:p>
    <w:p w14:paraId="02B9CCD7" w14:textId="03F19C26" w:rsidR="00F62422" w:rsidRDefault="005A5106" w:rsidP="003A3453">
      <w:pPr>
        <w:rPr>
          <w:lang w:val="en-GB"/>
        </w:rPr>
      </w:pPr>
      <w:r>
        <w:rPr>
          <w:lang w:val="en-GB"/>
        </w:rPr>
        <w:t>The e</w:t>
      </w:r>
      <w:r w:rsidR="00F62422">
        <w:rPr>
          <w:lang w:val="en-GB"/>
        </w:rPr>
        <w:t xml:space="preserve">xample </w:t>
      </w:r>
      <w:r>
        <w:rPr>
          <w:lang w:val="en-GB"/>
        </w:rPr>
        <w:t>O</w:t>
      </w:r>
      <w:r w:rsidR="00F62422">
        <w:rPr>
          <w:lang w:val="en-GB"/>
        </w:rPr>
        <w:t>pera output</w:t>
      </w:r>
      <w:r w:rsidR="00001D11">
        <w:rPr>
          <w:lang w:val="en-GB"/>
        </w:rPr>
        <w:t xml:space="preserve"> </w:t>
      </w:r>
      <w:r>
        <w:rPr>
          <w:lang w:val="en-GB"/>
        </w:rPr>
        <w:t xml:space="preserve">below </w:t>
      </w:r>
      <w:r w:rsidR="00001D11">
        <w:rPr>
          <w:lang w:val="en-GB"/>
        </w:rPr>
        <w:t xml:space="preserve">shows the optimization of the </w:t>
      </w:r>
      <w:r w:rsidR="00CA40AD">
        <w:rPr>
          <w:lang w:val="en-GB"/>
        </w:rPr>
        <w:t xml:space="preserve">configurated </w:t>
      </w:r>
      <w:r w:rsidR="00001D11">
        <w:rPr>
          <w:lang w:val="en-GB"/>
        </w:rPr>
        <w:t xml:space="preserve">ranges </w:t>
      </w:r>
      <w:r w:rsidR="00CA40AD">
        <w:rPr>
          <w:lang w:val="en-GB"/>
        </w:rPr>
        <w:t xml:space="preserve">from two ETM scenarios </w:t>
      </w:r>
      <w:r w:rsidR="00001D11">
        <w:rPr>
          <w:lang w:val="en-GB"/>
        </w:rPr>
        <w:t>to a specific value that i</w:t>
      </w:r>
      <w:r w:rsidR="00CA5337">
        <w:rPr>
          <w:lang w:val="en-GB"/>
        </w:rPr>
        <w:t>s optimal for this use case.</w:t>
      </w:r>
    </w:p>
    <w:p w14:paraId="4B7A7506" w14:textId="6159D21B" w:rsidR="00F62422" w:rsidRPr="00462E44" w:rsidRDefault="00F62422" w:rsidP="00462E44">
      <w:pPr>
        <w:spacing w:after="0" w:line="240" w:lineRule="auto"/>
        <w:rPr>
          <w:rFonts w:ascii="Consolas" w:hAnsi="Consolas"/>
          <w:lang w:val="en-GB"/>
        </w:rPr>
      </w:pPr>
      <w:r w:rsidRPr="00462E44">
        <w:rPr>
          <w:rFonts w:ascii="Consolas" w:hAnsi="Consolas"/>
          <w:lang w:val="en-GB"/>
        </w:rPr>
        <w:t>Found updated capacity for Electrolyzer_b243: 42.0 GW in range [42.00-51.00]</w:t>
      </w:r>
    </w:p>
    <w:p w14:paraId="33E84D15" w14:textId="440DD2B9" w:rsidR="00F62422" w:rsidRPr="00462E44" w:rsidRDefault="00F62422" w:rsidP="00462E44">
      <w:pPr>
        <w:spacing w:after="0" w:line="240" w:lineRule="auto"/>
        <w:rPr>
          <w:rFonts w:ascii="Consolas" w:hAnsi="Consolas"/>
          <w:lang w:val="en-GB"/>
        </w:rPr>
      </w:pPr>
      <w:r w:rsidRPr="00462E44">
        <w:rPr>
          <w:rFonts w:ascii="Consolas" w:hAnsi="Consolas"/>
          <w:lang w:val="en-GB"/>
        </w:rPr>
        <w:t xml:space="preserve">Found updated capacity for Import_a3ac: 128.60021409 </w:t>
      </w:r>
      <w:proofErr w:type="gramStart"/>
      <w:r w:rsidRPr="00462E44">
        <w:rPr>
          <w:rFonts w:ascii="Consolas" w:hAnsi="Consolas"/>
          <w:lang w:val="en-GB"/>
        </w:rPr>
        <w:t>GW</w:t>
      </w:r>
      <w:proofErr w:type="gramEnd"/>
      <w:r w:rsidRPr="00462E44">
        <w:rPr>
          <w:rFonts w:ascii="Consolas" w:hAnsi="Consolas"/>
          <w:lang w:val="en-GB"/>
        </w:rPr>
        <w:t xml:space="preserve"> </w:t>
      </w:r>
    </w:p>
    <w:p w14:paraId="71E1F9AA" w14:textId="045B77C1" w:rsidR="00F62422" w:rsidRPr="00462E44" w:rsidRDefault="00F62422" w:rsidP="00462E44">
      <w:pPr>
        <w:spacing w:after="0" w:line="240" w:lineRule="auto"/>
        <w:rPr>
          <w:rFonts w:ascii="Consolas" w:hAnsi="Consolas"/>
          <w:lang w:val="en-GB"/>
        </w:rPr>
      </w:pPr>
      <w:r w:rsidRPr="00462E44">
        <w:rPr>
          <w:rFonts w:ascii="Consolas" w:hAnsi="Consolas"/>
          <w:lang w:val="en-GB"/>
        </w:rPr>
        <w:t>Found updated capacity for WindTurbine_6411: 20.0 GW in range [20.00-20.00]</w:t>
      </w:r>
    </w:p>
    <w:p w14:paraId="0533E333" w14:textId="080008BA" w:rsidR="00F62422" w:rsidRPr="00462E44" w:rsidRDefault="00F62422" w:rsidP="00462E44">
      <w:pPr>
        <w:spacing w:after="0" w:line="240" w:lineRule="auto"/>
        <w:rPr>
          <w:rFonts w:ascii="Consolas" w:hAnsi="Consolas"/>
          <w:lang w:val="en-GB"/>
        </w:rPr>
      </w:pPr>
      <w:r w:rsidRPr="00462E44">
        <w:rPr>
          <w:rFonts w:ascii="Consolas" w:hAnsi="Consolas"/>
          <w:lang w:val="en-GB"/>
        </w:rPr>
        <w:t>Found updated capacity for PVPark_37e4: 57.60000001 GW in range [57.60-66.92]</w:t>
      </w:r>
    </w:p>
    <w:p w14:paraId="3942CF62" w14:textId="1C7D24F8" w:rsidR="00F62422" w:rsidRPr="00462E44" w:rsidRDefault="00F62422" w:rsidP="00462E44">
      <w:pPr>
        <w:spacing w:after="0" w:line="240" w:lineRule="auto"/>
        <w:rPr>
          <w:rFonts w:ascii="Consolas" w:hAnsi="Consolas"/>
          <w:lang w:val="en-GB"/>
        </w:rPr>
      </w:pPr>
      <w:r w:rsidRPr="00462E44">
        <w:rPr>
          <w:rFonts w:ascii="Consolas" w:hAnsi="Consolas"/>
          <w:lang w:val="en-GB"/>
        </w:rPr>
        <w:t xml:space="preserve">Found updated capacity for NuclearPowerPlant_f521: 4.56731593 </w:t>
      </w:r>
      <w:proofErr w:type="gramStart"/>
      <w:r w:rsidRPr="00462E44">
        <w:rPr>
          <w:rFonts w:ascii="Consolas" w:hAnsi="Consolas"/>
          <w:lang w:val="en-GB"/>
        </w:rPr>
        <w:t>GW</w:t>
      </w:r>
      <w:proofErr w:type="gramEnd"/>
      <w:r w:rsidRPr="00462E44">
        <w:rPr>
          <w:rFonts w:ascii="Consolas" w:hAnsi="Consolas"/>
          <w:lang w:val="en-GB"/>
        </w:rPr>
        <w:t xml:space="preserve"> </w:t>
      </w:r>
    </w:p>
    <w:p w14:paraId="2E20922B" w14:textId="77777777" w:rsidR="00D8266D" w:rsidRDefault="00D8266D" w:rsidP="00D8266D">
      <w:pPr>
        <w:rPr>
          <w:lang w:val="en-GB"/>
        </w:rPr>
      </w:pPr>
    </w:p>
    <w:p w14:paraId="0AAEF14B" w14:textId="3E59DC3D" w:rsidR="005A5106" w:rsidRDefault="005A5106" w:rsidP="00D8266D">
      <w:pPr>
        <w:rPr>
          <w:lang w:val="en-GB"/>
        </w:rPr>
      </w:pPr>
      <w:r>
        <w:rPr>
          <w:lang w:val="en-GB"/>
        </w:rPr>
        <w:t xml:space="preserve">This output </w:t>
      </w:r>
      <w:r w:rsidR="008A6DEF">
        <w:rPr>
          <w:lang w:val="en-GB"/>
        </w:rPr>
        <w:t xml:space="preserve">(in ESDL) </w:t>
      </w:r>
      <w:r>
        <w:rPr>
          <w:lang w:val="en-GB"/>
        </w:rPr>
        <w:t xml:space="preserve">is subsequently fed to the regionalization </w:t>
      </w:r>
      <w:r w:rsidR="00732BF0">
        <w:rPr>
          <w:lang w:val="en-GB"/>
        </w:rPr>
        <w:t xml:space="preserve">and connect infra models as first step to </w:t>
      </w:r>
      <w:r w:rsidR="00E409D2">
        <w:rPr>
          <w:lang w:val="en-GB"/>
        </w:rPr>
        <w:t xml:space="preserve">add network infrastructure as input for </w:t>
      </w:r>
      <w:proofErr w:type="spellStart"/>
      <w:r w:rsidR="00E409D2">
        <w:rPr>
          <w:lang w:val="en-GB"/>
        </w:rPr>
        <w:t>Moter</w:t>
      </w:r>
      <w:proofErr w:type="spellEnd"/>
      <w:r w:rsidR="00E409D2">
        <w:rPr>
          <w:lang w:val="en-GB"/>
        </w:rPr>
        <w:t>.</w:t>
      </w:r>
    </w:p>
    <w:p w14:paraId="29591D6D" w14:textId="77777777" w:rsidR="00001D11" w:rsidRPr="00D8266D" w:rsidRDefault="00001D11" w:rsidP="00D8266D">
      <w:pPr>
        <w:rPr>
          <w:lang w:val="en-GB"/>
        </w:rPr>
      </w:pPr>
    </w:p>
    <w:p w14:paraId="2568E660" w14:textId="77777777" w:rsidR="00DA38B4" w:rsidRDefault="00DA38B4">
      <w:pPr>
        <w:rPr>
          <w:rFonts w:asciiTheme="majorHAnsi" w:eastAsiaTheme="majorEastAsia" w:hAnsiTheme="majorHAnsi" w:cstheme="majorBidi"/>
          <w:i/>
          <w:iCs/>
          <w:color w:val="2F5496" w:themeColor="accent1" w:themeShade="BF"/>
          <w:lang w:val="en-GB"/>
        </w:rPr>
      </w:pPr>
      <w:r>
        <w:rPr>
          <w:lang w:val="en-GB"/>
        </w:rPr>
        <w:br w:type="page"/>
      </w:r>
    </w:p>
    <w:p w14:paraId="7E79CEF4" w14:textId="3E10CBD8" w:rsidR="00FA1D54" w:rsidRPr="0009285B" w:rsidRDefault="00FA1D54" w:rsidP="00DA38B4">
      <w:pPr>
        <w:pStyle w:val="Heading4"/>
        <w:rPr>
          <w:rFonts w:eastAsia="Calibri"/>
          <w:lang w:val="en-GB"/>
        </w:rPr>
      </w:pPr>
      <w:bookmarkStart w:id="19" w:name="_Toc153550132"/>
      <w:proofErr w:type="spellStart"/>
      <w:r w:rsidRPr="0009285B">
        <w:rPr>
          <w:lang w:val="en-GB"/>
        </w:rPr>
        <w:lastRenderedPageBreak/>
        <w:t>Moter</w:t>
      </w:r>
      <w:bookmarkEnd w:id="19"/>
      <w:proofErr w:type="spellEnd"/>
      <w:r w:rsidRPr="0009285B">
        <w:rPr>
          <w:lang w:val="en-GB"/>
        </w:rPr>
        <w:t xml:space="preserve"> </w:t>
      </w:r>
    </w:p>
    <w:p w14:paraId="7D6609AA" w14:textId="2AC54BAE" w:rsidR="008917EC" w:rsidRDefault="00572878" w:rsidP="00E85DD7">
      <w:pPr>
        <w:rPr>
          <w:rFonts w:eastAsia="Calibri"/>
          <w:lang w:val="en-GB"/>
        </w:rPr>
      </w:pPr>
      <w:r>
        <w:rPr>
          <w:rFonts w:eastAsia="Calibri"/>
          <w:lang w:val="en-GB"/>
        </w:rPr>
        <w:t xml:space="preserve">For the </w:t>
      </w:r>
      <w:proofErr w:type="spellStart"/>
      <w:r>
        <w:rPr>
          <w:rFonts w:eastAsia="Calibri"/>
          <w:lang w:val="en-GB"/>
        </w:rPr>
        <w:t>M</w:t>
      </w:r>
      <w:r w:rsidR="00A461D8">
        <w:rPr>
          <w:rFonts w:eastAsia="Calibri"/>
          <w:lang w:val="en-GB"/>
        </w:rPr>
        <w:t>u</w:t>
      </w:r>
      <w:r>
        <w:rPr>
          <w:rFonts w:eastAsia="Calibri"/>
          <w:lang w:val="en-GB"/>
        </w:rPr>
        <w:t>ltiModel</w:t>
      </w:r>
      <w:proofErr w:type="spellEnd"/>
      <w:r>
        <w:rPr>
          <w:rFonts w:eastAsia="Calibri"/>
          <w:lang w:val="en-GB"/>
        </w:rPr>
        <w:t xml:space="preserve"> project a </w:t>
      </w:r>
      <w:r w:rsidR="00A461D8">
        <w:rPr>
          <w:rFonts w:eastAsia="Calibri"/>
          <w:lang w:val="en-GB"/>
        </w:rPr>
        <w:t xml:space="preserve">special </w:t>
      </w:r>
      <w:r>
        <w:rPr>
          <w:rFonts w:eastAsia="Calibri"/>
          <w:lang w:val="en-GB"/>
        </w:rPr>
        <w:t>version of MOTER was created</w:t>
      </w:r>
      <w:r w:rsidR="00A461D8">
        <w:rPr>
          <w:rFonts w:eastAsia="Calibri"/>
          <w:lang w:val="en-GB"/>
        </w:rPr>
        <w:t xml:space="preserve"> that is ESDL compatible and can be controlled via an adapter</w:t>
      </w:r>
      <w:r>
        <w:rPr>
          <w:rFonts w:eastAsia="Calibri"/>
          <w:lang w:val="en-GB"/>
        </w:rPr>
        <w:t>.</w:t>
      </w:r>
      <w:r w:rsidR="00A461D8">
        <w:rPr>
          <w:rFonts w:eastAsia="Calibri"/>
          <w:lang w:val="en-GB"/>
        </w:rPr>
        <w:t xml:space="preserve"> </w:t>
      </w:r>
      <w:r w:rsidR="008917EC">
        <w:rPr>
          <w:rFonts w:eastAsia="Calibri"/>
          <w:lang w:val="en-GB"/>
        </w:rPr>
        <w:t xml:space="preserve">The </w:t>
      </w:r>
      <w:proofErr w:type="spellStart"/>
      <w:r w:rsidR="00B64B20">
        <w:rPr>
          <w:rFonts w:eastAsia="Calibri"/>
          <w:lang w:val="en-GB"/>
        </w:rPr>
        <w:t>MultiModel</w:t>
      </w:r>
      <w:proofErr w:type="spellEnd"/>
      <w:r w:rsidR="00B64B20">
        <w:rPr>
          <w:rFonts w:eastAsia="Calibri"/>
          <w:lang w:val="en-GB"/>
        </w:rPr>
        <w:t xml:space="preserve"> </w:t>
      </w:r>
      <w:r w:rsidR="008917EC">
        <w:rPr>
          <w:rFonts w:eastAsia="Calibri"/>
          <w:lang w:val="en-GB"/>
        </w:rPr>
        <w:t xml:space="preserve">MOTER </w:t>
      </w:r>
      <w:r w:rsidR="00B64B20">
        <w:rPr>
          <w:rFonts w:eastAsia="Calibri"/>
          <w:lang w:val="en-GB"/>
        </w:rPr>
        <w:t>operates as follows</w:t>
      </w:r>
      <w:r w:rsidR="00387EE7">
        <w:rPr>
          <w:rFonts w:eastAsia="Calibri"/>
          <w:lang w:val="en-GB"/>
        </w:rPr>
        <w:t>:</w:t>
      </w:r>
    </w:p>
    <w:p w14:paraId="307BE2C0" w14:textId="5891AA01" w:rsidR="008917EC" w:rsidRDefault="00B065E2" w:rsidP="00E85DD7">
      <w:pPr>
        <w:rPr>
          <w:rFonts w:eastAsia="Calibri"/>
          <w:lang w:val="en-GB"/>
        </w:rPr>
      </w:pPr>
      <w:r w:rsidRPr="00B065E2">
        <w:rPr>
          <w:noProof/>
        </w:rPr>
        <w:drawing>
          <wp:inline distT="0" distB="0" distL="0" distR="0" wp14:anchorId="5036BA44" wp14:editId="35C3B88B">
            <wp:extent cx="3705367" cy="28358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9153" cy="2838794"/>
                    </a:xfrm>
                    <a:prstGeom prst="rect">
                      <a:avLst/>
                    </a:prstGeom>
                    <a:noFill/>
                    <a:ln>
                      <a:noFill/>
                    </a:ln>
                  </pic:spPr>
                </pic:pic>
              </a:graphicData>
            </a:graphic>
          </wp:inline>
        </w:drawing>
      </w:r>
    </w:p>
    <w:p w14:paraId="770F3F7C" w14:textId="3E1173F9" w:rsidR="00E85DD7" w:rsidRDefault="00572878" w:rsidP="00E85DD7">
      <w:pPr>
        <w:rPr>
          <w:rFonts w:eastAsia="Calibri"/>
          <w:lang w:val="en-GB"/>
        </w:rPr>
      </w:pPr>
      <w:r>
        <w:rPr>
          <w:rFonts w:eastAsia="Calibri"/>
          <w:lang w:val="en-GB"/>
        </w:rPr>
        <w:t xml:space="preserve">   </w:t>
      </w:r>
      <w:r w:rsidR="007905C1">
        <w:rPr>
          <w:rFonts w:eastAsia="Calibri"/>
          <w:lang w:val="en-GB"/>
        </w:rPr>
        <w:t>sc</w:t>
      </w:r>
      <w:r w:rsidR="00B64B20">
        <w:rPr>
          <w:rFonts w:eastAsia="Calibri"/>
          <w:lang w:val="en-GB"/>
        </w:rPr>
        <w:t xml:space="preserve">hematic of the </w:t>
      </w:r>
      <w:proofErr w:type="spellStart"/>
      <w:r w:rsidR="00B64B20">
        <w:rPr>
          <w:rFonts w:eastAsia="Calibri"/>
          <w:lang w:val="en-GB"/>
        </w:rPr>
        <w:t>MultiModel</w:t>
      </w:r>
      <w:proofErr w:type="spellEnd"/>
      <w:r w:rsidR="00B64B20">
        <w:rPr>
          <w:rFonts w:eastAsia="Calibri"/>
          <w:lang w:val="en-GB"/>
        </w:rPr>
        <w:t xml:space="preserve"> </w:t>
      </w:r>
      <w:r w:rsidR="007905C1">
        <w:rPr>
          <w:rFonts w:eastAsia="Calibri"/>
          <w:lang w:val="en-GB"/>
        </w:rPr>
        <w:t xml:space="preserve">/ ESDL compatible </w:t>
      </w:r>
      <w:r w:rsidR="00B64B20">
        <w:rPr>
          <w:rFonts w:eastAsia="Calibri"/>
          <w:lang w:val="en-GB"/>
        </w:rPr>
        <w:t>MOTER</w:t>
      </w:r>
      <w:r w:rsidR="007905C1">
        <w:rPr>
          <w:rFonts w:eastAsia="Calibri"/>
          <w:lang w:val="en-GB"/>
        </w:rPr>
        <w:t xml:space="preserve"> version</w:t>
      </w:r>
    </w:p>
    <w:p w14:paraId="3D1B99C6" w14:textId="47C8BE3B" w:rsidR="00E85DD7" w:rsidRDefault="007905C1" w:rsidP="007905C1">
      <w:pPr>
        <w:pStyle w:val="ListParagraph"/>
        <w:numPr>
          <w:ilvl w:val="0"/>
          <w:numId w:val="15"/>
        </w:numPr>
        <w:rPr>
          <w:rFonts w:eastAsia="Calibri"/>
          <w:lang w:val="en-GB"/>
        </w:rPr>
      </w:pPr>
      <w:r>
        <w:rPr>
          <w:rFonts w:eastAsia="Calibri"/>
          <w:lang w:val="en-GB"/>
        </w:rPr>
        <w:t xml:space="preserve">A </w:t>
      </w:r>
      <w:proofErr w:type="spellStart"/>
      <w:proofErr w:type="gramStart"/>
      <w:r w:rsidR="00143EA4">
        <w:rPr>
          <w:rFonts w:eastAsia="Calibri"/>
          <w:lang w:val="en-GB"/>
        </w:rPr>
        <w:t>input.esdl</w:t>
      </w:r>
      <w:proofErr w:type="spellEnd"/>
      <w:proofErr w:type="gramEnd"/>
      <w:r w:rsidR="00143EA4">
        <w:rPr>
          <w:rFonts w:eastAsia="Calibri"/>
          <w:lang w:val="en-GB"/>
        </w:rPr>
        <w:t xml:space="preserve"> xml file is received</w:t>
      </w:r>
    </w:p>
    <w:p w14:paraId="7BFF7729" w14:textId="1EC4678C" w:rsidR="00143EA4" w:rsidRDefault="00143EA4" w:rsidP="007905C1">
      <w:pPr>
        <w:pStyle w:val="ListParagraph"/>
        <w:numPr>
          <w:ilvl w:val="0"/>
          <w:numId w:val="15"/>
        </w:numPr>
        <w:rPr>
          <w:rFonts w:eastAsia="Calibri"/>
          <w:lang w:val="en-GB"/>
        </w:rPr>
      </w:pPr>
      <w:r>
        <w:rPr>
          <w:rFonts w:eastAsia="Calibri"/>
          <w:lang w:val="en-GB"/>
        </w:rPr>
        <w:t xml:space="preserve">The </w:t>
      </w:r>
      <w:r w:rsidR="00366FEE">
        <w:rPr>
          <w:rFonts w:eastAsia="Calibri"/>
          <w:lang w:val="en-GB"/>
        </w:rPr>
        <w:t>“</w:t>
      </w:r>
      <w:r w:rsidR="00EC1F99" w:rsidRPr="00EC1F99">
        <w:rPr>
          <w:rFonts w:eastAsia="Calibri"/>
          <w:lang w:val="en-GB"/>
        </w:rPr>
        <w:t>Uniform_ESDL_AIMMS_link.py</w:t>
      </w:r>
      <w:r w:rsidR="00366FEE">
        <w:rPr>
          <w:rFonts w:eastAsia="Calibri"/>
          <w:lang w:val="en-GB"/>
        </w:rPr>
        <w:t xml:space="preserve">” </w:t>
      </w:r>
      <w:r w:rsidR="00C539F8">
        <w:rPr>
          <w:rFonts w:eastAsia="Calibri"/>
          <w:lang w:val="en-GB"/>
        </w:rPr>
        <w:t xml:space="preserve">script </w:t>
      </w:r>
      <w:r w:rsidR="00366FEE">
        <w:rPr>
          <w:rFonts w:eastAsia="Calibri"/>
          <w:lang w:val="en-GB"/>
        </w:rPr>
        <w:t>unpacks the .</w:t>
      </w:r>
      <w:proofErr w:type="spellStart"/>
      <w:r w:rsidR="00366FEE">
        <w:rPr>
          <w:rFonts w:eastAsia="Calibri"/>
          <w:lang w:val="en-GB"/>
        </w:rPr>
        <w:t>esdl</w:t>
      </w:r>
      <w:proofErr w:type="spellEnd"/>
      <w:r w:rsidR="00366FEE">
        <w:rPr>
          <w:rFonts w:eastAsia="Calibri"/>
          <w:lang w:val="en-GB"/>
        </w:rPr>
        <w:t xml:space="preserve"> file in the MySQL </w:t>
      </w:r>
      <w:proofErr w:type="gramStart"/>
      <w:r w:rsidR="00B12C58">
        <w:rPr>
          <w:rFonts w:eastAsia="Calibri"/>
          <w:lang w:val="en-GB"/>
        </w:rPr>
        <w:t>database</w:t>
      </w:r>
      <w:proofErr w:type="gramEnd"/>
    </w:p>
    <w:p w14:paraId="37FC3118" w14:textId="1FDA5FE9" w:rsidR="00B12C58" w:rsidRDefault="005E08C3" w:rsidP="007905C1">
      <w:pPr>
        <w:pStyle w:val="ListParagraph"/>
        <w:numPr>
          <w:ilvl w:val="0"/>
          <w:numId w:val="15"/>
        </w:numPr>
        <w:rPr>
          <w:rFonts w:eastAsia="Calibri"/>
          <w:lang w:val="en-GB"/>
        </w:rPr>
      </w:pPr>
      <w:r>
        <w:rPr>
          <w:rFonts w:eastAsia="Calibri"/>
          <w:lang w:val="en-GB"/>
        </w:rPr>
        <w:t>the</w:t>
      </w:r>
      <w:r w:rsidR="00B12C58">
        <w:rPr>
          <w:rFonts w:eastAsia="Calibri"/>
          <w:lang w:val="en-GB"/>
        </w:rPr>
        <w:t xml:space="preserve"> </w:t>
      </w:r>
      <w:proofErr w:type="spellStart"/>
      <w:r w:rsidR="00B12C58">
        <w:rPr>
          <w:rFonts w:eastAsia="Calibri"/>
          <w:lang w:val="en-GB"/>
        </w:rPr>
        <w:t>esdl</w:t>
      </w:r>
      <w:proofErr w:type="spellEnd"/>
      <w:r w:rsidR="00B12C58">
        <w:rPr>
          <w:rFonts w:eastAsia="Calibri"/>
          <w:lang w:val="en-GB"/>
        </w:rPr>
        <w:t xml:space="preserve"> </w:t>
      </w:r>
      <w:r w:rsidR="00EC0F65">
        <w:rPr>
          <w:rFonts w:eastAsia="Calibri"/>
          <w:lang w:val="en-GB"/>
        </w:rPr>
        <w:t>configuration</w:t>
      </w:r>
      <w:r>
        <w:rPr>
          <w:rFonts w:eastAsia="Calibri"/>
          <w:lang w:val="en-GB"/>
        </w:rPr>
        <w:t xml:space="preserve"> </w:t>
      </w:r>
      <w:r w:rsidR="00EC0F65">
        <w:rPr>
          <w:rFonts w:eastAsia="Calibri"/>
          <w:lang w:val="en-GB"/>
        </w:rPr>
        <w:t xml:space="preserve">data </w:t>
      </w:r>
      <w:r>
        <w:rPr>
          <w:rFonts w:eastAsia="Calibri"/>
          <w:lang w:val="en-GB"/>
        </w:rPr>
        <w:t>is imported</w:t>
      </w:r>
      <w:r w:rsidR="00B12C58">
        <w:rPr>
          <w:rFonts w:eastAsia="Calibri"/>
          <w:lang w:val="en-GB"/>
        </w:rPr>
        <w:t xml:space="preserve"> into the</w:t>
      </w:r>
      <w:r>
        <w:rPr>
          <w:rFonts w:eastAsia="Calibri"/>
          <w:lang w:val="en-GB"/>
        </w:rPr>
        <w:t xml:space="preserve"> </w:t>
      </w:r>
      <w:proofErr w:type="spellStart"/>
      <w:r>
        <w:rPr>
          <w:rFonts w:eastAsia="Calibri"/>
          <w:lang w:val="en-GB"/>
        </w:rPr>
        <w:t>Aimms</w:t>
      </w:r>
      <w:proofErr w:type="spellEnd"/>
      <w:r>
        <w:rPr>
          <w:rFonts w:eastAsia="Calibri"/>
          <w:lang w:val="en-GB"/>
        </w:rPr>
        <w:t xml:space="preserve"> </w:t>
      </w:r>
      <w:proofErr w:type="gramStart"/>
      <w:r>
        <w:rPr>
          <w:rFonts w:eastAsia="Calibri"/>
          <w:lang w:val="en-GB"/>
        </w:rPr>
        <w:t>environment</w:t>
      </w:r>
      <w:proofErr w:type="gramEnd"/>
      <w:r>
        <w:rPr>
          <w:rFonts w:eastAsia="Calibri"/>
          <w:lang w:val="en-GB"/>
        </w:rPr>
        <w:t xml:space="preserve"> </w:t>
      </w:r>
    </w:p>
    <w:p w14:paraId="7519D5BE" w14:textId="004DE1DE" w:rsidR="005532D9" w:rsidRDefault="00EC0F65" w:rsidP="007905C1">
      <w:pPr>
        <w:pStyle w:val="ListParagraph"/>
        <w:numPr>
          <w:ilvl w:val="0"/>
          <w:numId w:val="15"/>
        </w:numPr>
        <w:rPr>
          <w:rFonts w:eastAsia="Calibri"/>
          <w:lang w:val="en-GB"/>
        </w:rPr>
      </w:pPr>
      <w:proofErr w:type="gramStart"/>
      <w:r>
        <w:rPr>
          <w:rFonts w:eastAsia="Calibri"/>
          <w:lang w:val="en-GB"/>
        </w:rPr>
        <w:t>A</w:t>
      </w:r>
      <w:proofErr w:type="gramEnd"/>
      <w:r>
        <w:rPr>
          <w:rFonts w:eastAsia="Calibri"/>
          <w:lang w:val="en-GB"/>
        </w:rPr>
        <w:t xml:space="preserve"> </w:t>
      </w:r>
      <w:r w:rsidR="00641FCC">
        <w:rPr>
          <w:rFonts w:eastAsia="Calibri"/>
          <w:lang w:val="en-GB"/>
        </w:rPr>
        <w:t xml:space="preserve">ESDL-&gt; MOTER parser creates a </w:t>
      </w:r>
      <w:r w:rsidR="005532D9">
        <w:rPr>
          <w:rFonts w:eastAsia="Calibri"/>
          <w:lang w:val="en-GB"/>
        </w:rPr>
        <w:t xml:space="preserve">validated </w:t>
      </w:r>
      <w:r w:rsidR="00641FCC">
        <w:rPr>
          <w:rFonts w:eastAsia="Calibri"/>
          <w:lang w:val="en-GB"/>
        </w:rPr>
        <w:t>MOTER configuration from the ESDL data</w:t>
      </w:r>
      <w:r w:rsidR="005532D9">
        <w:rPr>
          <w:rFonts w:eastAsia="Calibri"/>
          <w:lang w:val="en-GB"/>
        </w:rPr>
        <w:t xml:space="preserve"> and writes the MOTER case to the MOTER database (local </w:t>
      </w:r>
      <w:proofErr w:type="spellStart"/>
      <w:r w:rsidR="005532D9">
        <w:rPr>
          <w:rFonts w:eastAsia="Calibri"/>
          <w:lang w:val="en-GB"/>
        </w:rPr>
        <w:t>MSAccess</w:t>
      </w:r>
      <w:proofErr w:type="spellEnd"/>
      <w:r w:rsidR="005532D9">
        <w:rPr>
          <w:rFonts w:eastAsia="Calibri"/>
          <w:lang w:val="en-GB"/>
        </w:rPr>
        <w:t>)</w:t>
      </w:r>
    </w:p>
    <w:p w14:paraId="0D48EA78" w14:textId="3BC3E257" w:rsidR="00776E67" w:rsidRDefault="005532D9" w:rsidP="007905C1">
      <w:pPr>
        <w:pStyle w:val="ListParagraph"/>
        <w:numPr>
          <w:ilvl w:val="0"/>
          <w:numId w:val="15"/>
        </w:numPr>
        <w:rPr>
          <w:rFonts w:eastAsia="Calibri"/>
          <w:lang w:val="en-GB"/>
        </w:rPr>
      </w:pPr>
      <w:r>
        <w:rPr>
          <w:rFonts w:eastAsia="Calibri"/>
          <w:lang w:val="en-GB"/>
        </w:rPr>
        <w:t xml:space="preserve">MOTER loads </w:t>
      </w:r>
      <w:r w:rsidR="006A34F3">
        <w:rPr>
          <w:rFonts w:eastAsia="Calibri"/>
          <w:lang w:val="en-GB"/>
        </w:rPr>
        <w:t xml:space="preserve">and runs </w:t>
      </w:r>
      <w:r>
        <w:rPr>
          <w:rFonts w:eastAsia="Calibri"/>
          <w:lang w:val="en-GB"/>
        </w:rPr>
        <w:t>the</w:t>
      </w:r>
      <w:r w:rsidR="001A7E45">
        <w:rPr>
          <w:rFonts w:eastAsia="Calibri"/>
          <w:lang w:val="en-GB"/>
        </w:rPr>
        <w:t xml:space="preserve"> case</w:t>
      </w:r>
      <w:r w:rsidR="006A34F3">
        <w:rPr>
          <w:rFonts w:eastAsia="Calibri"/>
          <w:lang w:val="en-GB"/>
        </w:rPr>
        <w:t xml:space="preserve"> </w:t>
      </w:r>
      <w:r w:rsidR="007A644E">
        <w:rPr>
          <w:rFonts w:eastAsia="Calibri"/>
          <w:lang w:val="en-GB"/>
        </w:rPr>
        <w:t xml:space="preserve">(via the procedure </w:t>
      </w:r>
      <w:proofErr w:type="spellStart"/>
      <w:r w:rsidR="007A644E">
        <w:rPr>
          <w:rFonts w:eastAsia="Calibri"/>
          <w:lang w:val="en-GB"/>
        </w:rPr>
        <w:t>MMviB_read_run_write</w:t>
      </w:r>
      <w:proofErr w:type="spellEnd"/>
      <w:r w:rsidR="007A644E">
        <w:rPr>
          <w:rFonts w:eastAsia="Calibri"/>
          <w:lang w:val="en-GB"/>
        </w:rPr>
        <w:t xml:space="preserve">) </w:t>
      </w:r>
      <w:r w:rsidR="006A34F3">
        <w:rPr>
          <w:rFonts w:eastAsia="Calibri"/>
          <w:lang w:val="en-GB"/>
        </w:rPr>
        <w:t>and writes results back to the MOTER database</w:t>
      </w:r>
      <w:r w:rsidR="00776E67">
        <w:rPr>
          <w:rFonts w:eastAsia="Calibri"/>
          <w:lang w:val="en-GB"/>
        </w:rPr>
        <w:t>.</w:t>
      </w:r>
    </w:p>
    <w:p w14:paraId="5D6E4821" w14:textId="77777777" w:rsidR="00236A9E" w:rsidRDefault="00776E67" w:rsidP="007905C1">
      <w:pPr>
        <w:pStyle w:val="ListParagraph"/>
        <w:numPr>
          <w:ilvl w:val="0"/>
          <w:numId w:val="15"/>
        </w:numPr>
        <w:rPr>
          <w:rFonts w:eastAsia="Calibri"/>
          <w:lang w:val="en-GB"/>
        </w:rPr>
      </w:pPr>
      <w:r>
        <w:rPr>
          <w:rFonts w:eastAsia="Calibri"/>
          <w:lang w:val="en-GB"/>
        </w:rPr>
        <w:t>The MOTER-&gt;ESDL module load the MOTER results and writes the results to the ESDL database</w:t>
      </w:r>
      <w:r w:rsidR="00236A9E">
        <w:rPr>
          <w:rFonts w:eastAsia="Calibri"/>
          <w:lang w:val="en-GB"/>
        </w:rPr>
        <w:t>.</w:t>
      </w:r>
    </w:p>
    <w:p w14:paraId="2B82D03E" w14:textId="0AECF9FD" w:rsidR="00EC0F65" w:rsidRDefault="00236A9E" w:rsidP="007905C1">
      <w:pPr>
        <w:pStyle w:val="ListParagraph"/>
        <w:numPr>
          <w:ilvl w:val="0"/>
          <w:numId w:val="15"/>
        </w:numPr>
        <w:rPr>
          <w:rFonts w:eastAsia="Calibri"/>
          <w:lang w:val="en-GB"/>
        </w:rPr>
      </w:pPr>
      <w:r>
        <w:rPr>
          <w:rFonts w:eastAsia="Calibri"/>
          <w:lang w:val="en-GB"/>
        </w:rPr>
        <w:t>The “</w:t>
      </w:r>
      <w:r w:rsidR="00982D7D" w:rsidRPr="00982D7D">
        <w:rPr>
          <w:rFonts w:eastAsia="Calibri"/>
          <w:lang w:val="en-GB"/>
        </w:rPr>
        <w:t>Write_to_esdl.py</w:t>
      </w:r>
      <w:r>
        <w:rPr>
          <w:rFonts w:eastAsia="Calibri"/>
          <w:lang w:val="en-GB"/>
        </w:rPr>
        <w:t>”</w:t>
      </w:r>
      <w:r w:rsidR="00C539F8">
        <w:rPr>
          <w:rFonts w:eastAsia="Calibri"/>
          <w:lang w:val="en-GB"/>
        </w:rPr>
        <w:t xml:space="preserve"> script creates the </w:t>
      </w:r>
      <w:proofErr w:type="spellStart"/>
      <w:r w:rsidR="00C539F8">
        <w:rPr>
          <w:rFonts w:eastAsia="Calibri"/>
          <w:lang w:val="en-GB"/>
        </w:rPr>
        <w:t>output.esdl</w:t>
      </w:r>
      <w:proofErr w:type="spellEnd"/>
      <w:r w:rsidR="00C539F8">
        <w:rPr>
          <w:rFonts w:eastAsia="Calibri"/>
          <w:lang w:val="en-GB"/>
        </w:rPr>
        <w:t xml:space="preserve"> file.</w:t>
      </w:r>
    </w:p>
    <w:p w14:paraId="62B4D050" w14:textId="77777777" w:rsidR="00FD514B" w:rsidRPr="000E0701" w:rsidRDefault="00FD514B" w:rsidP="000E0701">
      <w:pPr>
        <w:rPr>
          <w:rFonts w:eastAsia="Calibri"/>
          <w:lang w:val="en-GB"/>
        </w:rPr>
      </w:pPr>
    </w:p>
    <w:p w14:paraId="333E0AEE" w14:textId="1BA52721" w:rsidR="00143EA4" w:rsidRDefault="00942FDF" w:rsidP="00143EA4">
      <w:pPr>
        <w:rPr>
          <w:rFonts w:eastAsia="Calibri"/>
          <w:lang w:val="en-GB"/>
        </w:rPr>
      </w:pPr>
      <w:r>
        <w:rPr>
          <w:rFonts w:eastAsia="Calibri"/>
          <w:lang w:val="en-GB"/>
        </w:rPr>
        <w:t xml:space="preserve">All steps can </w:t>
      </w:r>
      <w:r w:rsidR="00FD514B">
        <w:rPr>
          <w:rFonts w:eastAsia="Calibri"/>
          <w:lang w:val="en-GB"/>
        </w:rPr>
        <w:t>al</w:t>
      </w:r>
      <w:r w:rsidR="00AE4BAE">
        <w:rPr>
          <w:rFonts w:eastAsia="Calibri"/>
          <w:lang w:val="en-GB"/>
        </w:rPr>
        <w:t>s</w:t>
      </w:r>
      <w:r w:rsidR="00FD514B">
        <w:rPr>
          <w:rFonts w:eastAsia="Calibri"/>
          <w:lang w:val="en-GB"/>
        </w:rPr>
        <w:t xml:space="preserve">o </w:t>
      </w:r>
      <w:r>
        <w:rPr>
          <w:rFonts w:eastAsia="Calibri"/>
          <w:lang w:val="en-GB"/>
        </w:rPr>
        <w:t>be performed automatically or manually for testing purposes</w:t>
      </w:r>
      <w:r w:rsidR="00FD514B">
        <w:rPr>
          <w:rFonts w:eastAsia="Calibri"/>
          <w:lang w:val="en-GB"/>
        </w:rPr>
        <w:t xml:space="preserve"> and the results can be inspected via </w:t>
      </w:r>
      <w:r w:rsidR="00AE12C8">
        <w:rPr>
          <w:rFonts w:eastAsia="Calibri"/>
          <w:lang w:val="en-GB"/>
        </w:rPr>
        <w:t xml:space="preserve">information pages on </w:t>
      </w:r>
      <w:r w:rsidR="00FD514B">
        <w:rPr>
          <w:rFonts w:eastAsia="Calibri"/>
          <w:lang w:val="en-GB"/>
        </w:rPr>
        <w:t>supply</w:t>
      </w:r>
      <w:r w:rsidR="00AE12C8">
        <w:rPr>
          <w:rFonts w:eastAsia="Calibri"/>
          <w:lang w:val="en-GB"/>
        </w:rPr>
        <w:t>-</w:t>
      </w:r>
      <w:r w:rsidR="00FD514B">
        <w:rPr>
          <w:rFonts w:eastAsia="Calibri"/>
          <w:lang w:val="en-GB"/>
        </w:rPr>
        <w:t xml:space="preserve">demand, network, </w:t>
      </w:r>
      <w:proofErr w:type="gramStart"/>
      <w:r w:rsidR="00AE12C8">
        <w:rPr>
          <w:rFonts w:eastAsia="Calibri"/>
          <w:lang w:val="en-GB"/>
        </w:rPr>
        <w:t>storage</w:t>
      </w:r>
      <w:proofErr w:type="gramEnd"/>
      <w:r w:rsidR="00AE12C8">
        <w:rPr>
          <w:rFonts w:eastAsia="Calibri"/>
          <w:lang w:val="en-GB"/>
        </w:rPr>
        <w:t xml:space="preserve"> and </w:t>
      </w:r>
      <w:r w:rsidR="00FD514B">
        <w:rPr>
          <w:rFonts w:eastAsia="Calibri"/>
          <w:lang w:val="en-GB"/>
        </w:rPr>
        <w:t>converter</w:t>
      </w:r>
      <w:r w:rsidR="00EE3A80">
        <w:rPr>
          <w:rFonts w:eastAsia="Calibri"/>
          <w:lang w:val="en-GB"/>
        </w:rPr>
        <w:t>s</w:t>
      </w:r>
      <w:r w:rsidR="004808D6">
        <w:rPr>
          <w:rFonts w:eastAsia="Calibri"/>
          <w:lang w:val="en-GB"/>
        </w:rPr>
        <w:t>.</w:t>
      </w:r>
    </w:p>
    <w:p w14:paraId="7170EC05" w14:textId="282D13B0" w:rsidR="007A644E" w:rsidRDefault="00725201" w:rsidP="00143EA4">
      <w:pPr>
        <w:rPr>
          <w:rFonts w:eastAsia="Calibri"/>
          <w:lang w:val="en-GB"/>
        </w:rPr>
      </w:pPr>
      <w:r w:rsidRPr="00725201">
        <w:rPr>
          <w:noProof/>
        </w:rPr>
        <w:lastRenderedPageBreak/>
        <w:drawing>
          <wp:inline distT="0" distB="0" distL="0" distR="0" wp14:anchorId="3D892BC6" wp14:editId="4B09AC0F">
            <wp:extent cx="5943600" cy="3258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p>
    <w:p w14:paraId="38E70F03" w14:textId="05BBBDF6" w:rsidR="009054D3" w:rsidRDefault="0043540B" w:rsidP="00CC3438">
      <w:pPr>
        <w:rPr>
          <w:rFonts w:eastAsia="Calibri"/>
          <w:lang w:val="en-GB"/>
        </w:rPr>
      </w:pPr>
      <w:r>
        <w:rPr>
          <w:rFonts w:eastAsia="Calibri"/>
          <w:lang w:val="en-GB"/>
        </w:rPr>
        <w:t>MOTER</w:t>
      </w:r>
      <w:r w:rsidR="00374521">
        <w:rPr>
          <w:rFonts w:eastAsia="Calibri"/>
          <w:lang w:val="en-GB"/>
        </w:rPr>
        <w:t xml:space="preserve"> GUI</w:t>
      </w:r>
      <w:r w:rsidR="001E1679">
        <w:rPr>
          <w:rFonts w:eastAsia="Calibri"/>
          <w:lang w:val="en-GB"/>
        </w:rPr>
        <w:t xml:space="preserve"> sections</w:t>
      </w:r>
      <w:r>
        <w:rPr>
          <w:rFonts w:eastAsia="Calibri"/>
          <w:lang w:val="en-GB"/>
        </w:rPr>
        <w:t xml:space="preserve">: </w:t>
      </w:r>
      <w:r w:rsidR="00EC6DFB">
        <w:rPr>
          <w:rFonts w:eastAsia="Calibri"/>
          <w:lang w:val="en-GB"/>
        </w:rPr>
        <w:t xml:space="preserve">A) </w:t>
      </w:r>
      <w:r w:rsidR="003A58BB">
        <w:rPr>
          <w:rFonts w:eastAsia="Calibri"/>
          <w:lang w:val="en-GB"/>
        </w:rPr>
        <w:t xml:space="preserve">AIMMS </w:t>
      </w:r>
      <w:r w:rsidR="008D29C9">
        <w:rPr>
          <w:rFonts w:eastAsia="Calibri"/>
          <w:lang w:val="en-GB"/>
        </w:rPr>
        <w:t xml:space="preserve">page selection, </w:t>
      </w:r>
      <w:r w:rsidR="0065295D">
        <w:rPr>
          <w:rFonts w:eastAsia="Calibri"/>
          <w:lang w:val="en-GB"/>
        </w:rPr>
        <w:t>B) CPLEX in</w:t>
      </w:r>
      <w:r w:rsidR="003A58BB">
        <w:rPr>
          <w:rFonts w:eastAsia="Calibri"/>
          <w:lang w:val="en-GB"/>
        </w:rPr>
        <w:t>formation</w:t>
      </w:r>
      <w:r w:rsidR="0065295D">
        <w:rPr>
          <w:rFonts w:eastAsia="Calibri"/>
          <w:lang w:val="en-GB"/>
        </w:rPr>
        <w:t xml:space="preserve"> C) </w:t>
      </w:r>
      <w:r w:rsidR="00E603E2">
        <w:rPr>
          <w:rFonts w:eastAsia="Calibri"/>
          <w:lang w:val="en-GB"/>
        </w:rPr>
        <w:t>manual</w:t>
      </w:r>
      <w:r w:rsidR="005E4132">
        <w:rPr>
          <w:rFonts w:eastAsia="Calibri"/>
          <w:lang w:val="en-GB"/>
        </w:rPr>
        <w:t xml:space="preserve"> </w:t>
      </w:r>
      <w:proofErr w:type="spellStart"/>
      <w:r w:rsidR="005E4132">
        <w:rPr>
          <w:rFonts w:eastAsia="Calibri"/>
          <w:lang w:val="en-GB"/>
        </w:rPr>
        <w:t>MMviB</w:t>
      </w:r>
      <w:proofErr w:type="spellEnd"/>
      <w:r w:rsidR="005E4132">
        <w:rPr>
          <w:rFonts w:eastAsia="Calibri"/>
          <w:lang w:val="en-GB"/>
        </w:rPr>
        <w:t xml:space="preserve"> control</w:t>
      </w:r>
      <w:r w:rsidR="00D837BF">
        <w:rPr>
          <w:rFonts w:eastAsia="Calibri"/>
          <w:lang w:val="en-GB"/>
        </w:rPr>
        <w:t>,</w:t>
      </w:r>
      <w:r w:rsidR="0065295D">
        <w:rPr>
          <w:rFonts w:eastAsia="Calibri"/>
          <w:lang w:val="en-GB"/>
        </w:rPr>
        <w:t xml:space="preserve"> D)</w:t>
      </w:r>
      <w:r w:rsidR="00E603E2">
        <w:rPr>
          <w:rFonts w:eastAsia="Calibri"/>
          <w:lang w:val="en-GB"/>
        </w:rPr>
        <w:t xml:space="preserve"> ESDL </w:t>
      </w:r>
      <w:r w:rsidR="003A58BB">
        <w:rPr>
          <w:rFonts w:eastAsia="Calibri"/>
          <w:lang w:val="en-GB"/>
        </w:rPr>
        <w:t>(</w:t>
      </w:r>
      <w:proofErr w:type="spellStart"/>
      <w:r w:rsidR="003A58BB">
        <w:rPr>
          <w:rFonts w:eastAsia="Calibri"/>
          <w:lang w:val="en-GB"/>
        </w:rPr>
        <w:t>mySQL</w:t>
      </w:r>
      <w:proofErr w:type="spellEnd"/>
      <w:r w:rsidR="003A58BB">
        <w:rPr>
          <w:rFonts w:eastAsia="Calibri"/>
          <w:lang w:val="en-GB"/>
        </w:rPr>
        <w:t xml:space="preserve">) </w:t>
      </w:r>
      <w:r w:rsidR="00E603E2">
        <w:rPr>
          <w:rFonts w:eastAsia="Calibri"/>
          <w:lang w:val="en-GB"/>
        </w:rPr>
        <w:t>server/ database</w:t>
      </w:r>
      <w:r w:rsidR="003A58BB">
        <w:rPr>
          <w:rFonts w:eastAsia="Calibri"/>
          <w:lang w:val="en-GB"/>
        </w:rPr>
        <w:t xml:space="preserve"> </w:t>
      </w:r>
      <w:proofErr w:type="gramStart"/>
      <w:r w:rsidR="003A58BB">
        <w:rPr>
          <w:rFonts w:eastAsia="Calibri"/>
          <w:lang w:val="en-GB"/>
        </w:rPr>
        <w:t>testing</w:t>
      </w:r>
      <w:r w:rsidR="00E603E2">
        <w:rPr>
          <w:rFonts w:eastAsia="Calibri"/>
          <w:lang w:val="en-GB"/>
        </w:rPr>
        <w:t xml:space="preserve">, </w:t>
      </w:r>
      <w:r w:rsidR="00F03209">
        <w:rPr>
          <w:rFonts w:eastAsia="Calibri"/>
          <w:lang w:val="en-GB"/>
        </w:rPr>
        <w:t xml:space="preserve"> </w:t>
      </w:r>
      <w:r w:rsidR="0065295D">
        <w:rPr>
          <w:rFonts w:eastAsia="Calibri"/>
          <w:lang w:val="en-GB"/>
        </w:rPr>
        <w:t>E</w:t>
      </w:r>
      <w:proofErr w:type="gramEnd"/>
      <w:r w:rsidR="006A50DC">
        <w:rPr>
          <w:rFonts w:eastAsia="Calibri"/>
          <w:lang w:val="en-GB"/>
        </w:rPr>
        <w:t xml:space="preserve">) </w:t>
      </w:r>
      <w:r w:rsidR="003A58BB">
        <w:rPr>
          <w:rFonts w:eastAsia="Calibri"/>
          <w:lang w:val="en-GB"/>
        </w:rPr>
        <w:t>testing the</w:t>
      </w:r>
      <w:r w:rsidR="00F03209">
        <w:rPr>
          <w:rFonts w:eastAsia="Calibri"/>
          <w:lang w:val="en-GB"/>
        </w:rPr>
        <w:t xml:space="preserve"> MOTER case</w:t>
      </w:r>
      <w:r w:rsidR="00B51940">
        <w:rPr>
          <w:rFonts w:eastAsia="Calibri"/>
          <w:lang w:val="en-GB"/>
        </w:rPr>
        <w:t xml:space="preserve"> </w:t>
      </w:r>
      <w:r w:rsidR="006A50DC">
        <w:rPr>
          <w:rFonts w:eastAsia="Calibri"/>
          <w:lang w:val="en-GB"/>
        </w:rPr>
        <w:t>in the</w:t>
      </w:r>
      <w:r w:rsidR="00B51940">
        <w:rPr>
          <w:rFonts w:eastAsia="Calibri"/>
          <w:lang w:val="en-GB"/>
        </w:rPr>
        <w:t xml:space="preserve"> local (</w:t>
      </w:r>
      <w:proofErr w:type="spellStart"/>
      <w:r w:rsidR="00B51940">
        <w:rPr>
          <w:rFonts w:eastAsia="Calibri"/>
          <w:lang w:val="en-GB"/>
        </w:rPr>
        <w:t>MsAccess</w:t>
      </w:r>
      <w:proofErr w:type="spellEnd"/>
      <w:r w:rsidR="00B51940">
        <w:rPr>
          <w:rFonts w:eastAsia="Calibri"/>
          <w:lang w:val="en-GB"/>
        </w:rPr>
        <w:t xml:space="preserve">) database, </w:t>
      </w:r>
      <w:r w:rsidR="00E623ED">
        <w:rPr>
          <w:rFonts w:eastAsia="Calibri"/>
          <w:lang w:val="en-GB"/>
        </w:rPr>
        <w:t xml:space="preserve">F) </w:t>
      </w:r>
      <w:r w:rsidR="00B51940">
        <w:rPr>
          <w:rFonts w:eastAsia="Calibri"/>
          <w:lang w:val="en-GB"/>
        </w:rPr>
        <w:t>configuring</w:t>
      </w:r>
      <w:r w:rsidR="00E623ED">
        <w:rPr>
          <w:rFonts w:eastAsia="Calibri"/>
          <w:lang w:val="en-GB"/>
        </w:rPr>
        <w:t xml:space="preserve"> </w:t>
      </w:r>
      <w:r w:rsidR="00B51940">
        <w:rPr>
          <w:rFonts w:eastAsia="Calibri"/>
          <w:lang w:val="en-GB"/>
        </w:rPr>
        <w:t>the optimization setting</w:t>
      </w:r>
      <w:r w:rsidR="003A58BB">
        <w:rPr>
          <w:rFonts w:eastAsia="Calibri"/>
          <w:lang w:val="en-GB"/>
        </w:rPr>
        <w:t>s</w:t>
      </w:r>
      <w:r w:rsidR="00B51940">
        <w:rPr>
          <w:rFonts w:eastAsia="Calibri"/>
          <w:lang w:val="en-GB"/>
        </w:rPr>
        <w:t xml:space="preserve"> </w:t>
      </w:r>
      <w:r w:rsidR="00E623ED">
        <w:rPr>
          <w:rFonts w:eastAsia="Calibri"/>
          <w:lang w:val="en-GB"/>
        </w:rPr>
        <w:t xml:space="preserve">G) </w:t>
      </w:r>
      <w:r w:rsidR="00E33411">
        <w:rPr>
          <w:rFonts w:eastAsia="Calibri"/>
          <w:lang w:val="en-GB"/>
        </w:rPr>
        <w:t xml:space="preserve">MOTER </w:t>
      </w:r>
      <w:r w:rsidR="00374521">
        <w:rPr>
          <w:rFonts w:eastAsia="Calibri"/>
          <w:lang w:val="en-GB"/>
        </w:rPr>
        <w:t>information box</w:t>
      </w:r>
      <w:r w:rsidR="00725201">
        <w:rPr>
          <w:rFonts w:eastAsia="Calibri"/>
          <w:lang w:val="en-GB"/>
        </w:rPr>
        <w:t xml:space="preserve">, H list of </w:t>
      </w:r>
      <w:r w:rsidR="00BA5AC1">
        <w:rPr>
          <w:rFonts w:eastAsia="Calibri"/>
          <w:lang w:val="en-GB"/>
        </w:rPr>
        <w:t xml:space="preserve">transports not converted from ESDL  to MOTER </w:t>
      </w:r>
      <w:r w:rsidR="00374521">
        <w:rPr>
          <w:rFonts w:eastAsia="Calibri"/>
          <w:lang w:val="en-GB"/>
        </w:rPr>
        <w:t>.</w:t>
      </w:r>
    </w:p>
    <w:p w14:paraId="75A72354" w14:textId="77777777" w:rsidR="00CC3438" w:rsidRDefault="00CC3438" w:rsidP="00CC3438">
      <w:pPr>
        <w:rPr>
          <w:rFonts w:eastAsia="Calibri"/>
          <w:lang w:val="en-GB"/>
        </w:rPr>
      </w:pPr>
    </w:p>
    <w:p w14:paraId="1ED27FBC" w14:textId="1FBA00B5" w:rsidR="00CC3438" w:rsidRDefault="00CC3438" w:rsidP="00CC3438">
      <w:pPr>
        <w:rPr>
          <w:rFonts w:eastAsia="Calibri"/>
          <w:lang w:val="en-GB"/>
        </w:rPr>
      </w:pPr>
      <w:r>
        <w:rPr>
          <w:rFonts w:eastAsia="Calibri"/>
          <w:lang w:val="en-GB"/>
        </w:rPr>
        <w:t>ETM</w:t>
      </w:r>
    </w:p>
    <w:p w14:paraId="6CFB8563" w14:textId="796EFA38" w:rsidR="00CC3438" w:rsidRDefault="00CC3438" w:rsidP="00CC3438">
      <w:pPr>
        <w:rPr>
          <w:noProof/>
        </w:rPr>
      </w:pPr>
      <w:r>
        <w:rPr>
          <w:rFonts w:eastAsia="Calibri"/>
          <w:lang w:val="en-GB"/>
        </w:rPr>
        <w:t xml:space="preserve">The ETM translates scenario results into ESDL using the ETM-ESDL app. This app is accessible through an online interface </w:t>
      </w:r>
      <w:r w:rsidRPr="00CC3438">
        <w:t>(</w:t>
      </w:r>
      <w:hyperlink r:id="rId29" w:history="1">
        <w:r w:rsidRPr="00CC3438">
          <w:rPr>
            <w:rStyle w:val="Hyperlink"/>
          </w:rPr>
          <w:t>https://esdl.energytransitionmodel.com/api/v1/</w:t>
        </w:r>
      </w:hyperlink>
      <w:r w:rsidRPr="00CC3438">
        <w:t xml:space="preserve"> </w:t>
      </w:r>
      <w:r>
        <w:t>or</w:t>
      </w:r>
      <w:r w:rsidRPr="00CC3438">
        <w:t xml:space="preserve"> </w:t>
      </w:r>
      <w:proofErr w:type="gramStart"/>
      <w:r w:rsidRPr="00CC3438">
        <w:t xml:space="preserve">https://beta-esdl.energytransitionmodel.com/api/v1/ </w:t>
      </w:r>
      <w:r>
        <w:t>)</w:t>
      </w:r>
      <w:proofErr w:type="gramEnd"/>
      <w:r>
        <w:t>. The app can currently perform 4</w:t>
      </w:r>
      <w:r w:rsidRPr="00CC3438">
        <w:rPr>
          <w:noProof/>
        </w:rPr>
        <w:t xml:space="preserve"> </w:t>
      </w:r>
      <w:r>
        <w:rPr>
          <w:noProof/>
        </w:rPr>
        <w:t>actions:</w:t>
      </w:r>
    </w:p>
    <w:p w14:paraId="036571F9" w14:textId="377C3AF0" w:rsidR="00CC3438" w:rsidRPr="00CC3438" w:rsidRDefault="00CC3438" w:rsidP="00CC3438">
      <w:pPr>
        <w:pStyle w:val="ListParagraph"/>
        <w:numPr>
          <w:ilvl w:val="0"/>
          <w:numId w:val="1"/>
        </w:numPr>
      </w:pPr>
      <w:proofErr w:type="spellStart"/>
      <w:r w:rsidRPr="00D863E9">
        <w:rPr>
          <w:b/>
          <w:bCs/>
        </w:rPr>
        <w:t>Create</w:t>
      </w:r>
      <w:proofErr w:type="spellEnd"/>
      <w:r w:rsidRPr="00D863E9">
        <w:rPr>
          <w:b/>
          <w:bCs/>
        </w:rPr>
        <w:t xml:space="preserve"> a scenario</w:t>
      </w:r>
      <w:r>
        <w:t xml:space="preserve">: </w:t>
      </w:r>
      <w:proofErr w:type="spellStart"/>
      <w:r w:rsidRPr="00CC3438">
        <w:t>Generate</w:t>
      </w:r>
      <w:proofErr w:type="spellEnd"/>
      <w:r w:rsidRPr="00CC3438">
        <w:t xml:space="preserve"> </w:t>
      </w:r>
      <w:proofErr w:type="spellStart"/>
      <w:r w:rsidRPr="00CC3438">
        <w:t>an</w:t>
      </w:r>
      <w:proofErr w:type="spellEnd"/>
      <w:r w:rsidRPr="00CC3438">
        <w:t xml:space="preserve"> ETM-scenario </w:t>
      </w:r>
      <w:proofErr w:type="spellStart"/>
      <w:r w:rsidRPr="00CC3438">
        <w:t>based</w:t>
      </w:r>
      <w:proofErr w:type="spellEnd"/>
      <w:r w:rsidRPr="00CC3438">
        <w:t xml:space="preserve"> on an ESDL-file </w:t>
      </w:r>
    </w:p>
    <w:p w14:paraId="65D20DA2" w14:textId="22CAEEC7" w:rsidR="00CC3438" w:rsidRPr="00CC3438" w:rsidRDefault="00CC3438" w:rsidP="00CC3438">
      <w:pPr>
        <w:pStyle w:val="ListParagraph"/>
        <w:numPr>
          <w:ilvl w:val="0"/>
          <w:numId w:val="1"/>
        </w:numPr>
      </w:pPr>
      <w:proofErr w:type="spellStart"/>
      <w:r w:rsidRPr="00D863E9">
        <w:rPr>
          <w:b/>
          <w:bCs/>
        </w:rPr>
        <w:t>Create</w:t>
      </w:r>
      <w:proofErr w:type="spellEnd"/>
      <w:r w:rsidRPr="00D863E9">
        <w:rPr>
          <w:b/>
          <w:bCs/>
        </w:rPr>
        <w:t xml:space="preserve"> a context-scenario</w:t>
      </w:r>
      <w:r>
        <w:t xml:space="preserve">: </w:t>
      </w:r>
      <w:proofErr w:type="spellStart"/>
      <w:r w:rsidRPr="00CC3438">
        <w:t>Generate</w:t>
      </w:r>
      <w:proofErr w:type="spellEnd"/>
      <w:r w:rsidRPr="00CC3438">
        <w:t xml:space="preserve"> </w:t>
      </w:r>
      <w:proofErr w:type="spellStart"/>
      <w:r w:rsidRPr="00CC3438">
        <w:t>an</w:t>
      </w:r>
      <w:proofErr w:type="spellEnd"/>
      <w:r w:rsidRPr="00CC3438">
        <w:t xml:space="preserve"> ETM-scenario </w:t>
      </w:r>
      <w:proofErr w:type="spellStart"/>
      <w:r w:rsidRPr="00CC3438">
        <w:t>based</w:t>
      </w:r>
      <w:proofErr w:type="spellEnd"/>
      <w:r w:rsidRPr="00CC3438">
        <w:t xml:space="preserve"> on </w:t>
      </w:r>
      <w:proofErr w:type="spellStart"/>
      <w:r w:rsidRPr="00CC3438">
        <w:t>two</w:t>
      </w:r>
      <w:proofErr w:type="spellEnd"/>
      <w:r w:rsidRPr="00CC3438">
        <w:t xml:space="preserve"> separate ESDL-files (current energy system vs. future energy system) </w:t>
      </w:r>
    </w:p>
    <w:p w14:paraId="4661F830" w14:textId="5225FB26" w:rsidR="00CC3438" w:rsidRPr="00CC3438" w:rsidRDefault="00CC3438" w:rsidP="00CC3438">
      <w:pPr>
        <w:pStyle w:val="ListParagraph"/>
        <w:numPr>
          <w:ilvl w:val="0"/>
          <w:numId w:val="1"/>
        </w:numPr>
      </w:pPr>
      <w:r w:rsidRPr="00D863E9">
        <w:rPr>
          <w:b/>
          <w:bCs/>
        </w:rPr>
        <w:t>Export a scenario</w:t>
      </w:r>
      <w:r>
        <w:t xml:space="preserve">: </w:t>
      </w:r>
      <w:r w:rsidRPr="00CC3438">
        <w:t xml:space="preserve">Change </w:t>
      </w:r>
      <w:proofErr w:type="spellStart"/>
      <w:r w:rsidRPr="00CC3438">
        <w:t>an</w:t>
      </w:r>
      <w:proofErr w:type="spellEnd"/>
      <w:r w:rsidRPr="00CC3438">
        <w:t xml:space="preserve"> ESDL-file </w:t>
      </w:r>
      <w:proofErr w:type="spellStart"/>
      <w:r w:rsidRPr="00CC3438">
        <w:t>based</w:t>
      </w:r>
      <w:proofErr w:type="spellEnd"/>
      <w:r w:rsidRPr="00CC3438">
        <w:t xml:space="preserve"> on </w:t>
      </w:r>
      <w:proofErr w:type="spellStart"/>
      <w:r w:rsidR="00D863E9">
        <w:t>one</w:t>
      </w:r>
      <w:proofErr w:type="spellEnd"/>
      <w:r w:rsidR="00D863E9">
        <w:t xml:space="preserve"> or more</w:t>
      </w:r>
      <w:r w:rsidRPr="00CC3438">
        <w:t xml:space="preserve"> ETM- scenario</w:t>
      </w:r>
      <w:r w:rsidR="00D863E9">
        <w:t>(‘s)</w:t>
      </w:r>
    </w:p>
    <w:p w14:paraId="6B22EE3A" w14:textId="1A718DE9" w:rsidR="00CC3438" w:rsidRPr="00CC3438" w:rsidRDefault="00CC3438" w:rsidP="00CC3438">
      <w:pPr>
        <w:pStyle w:val="ListParagraph"/>
        <w:numPr>
          <w:ilvl w:val="0"/>
          <w:numId w:val="1"/>
        </w:numPr>
      </w:pPr>
      <w:proofErr w:type="spellStart"/>
      <w:r w:rsidRPr="00D863E9">
        <w:rPr>
          <w:b/>
          <w:bCs/>
        </w:rPr>
        <w:t>Add</w:t>
      </w:r>
      <w:proofErr w:type="spellEnd"/>
      <w:r w:rsidRPr="00D863E9">
        <w:rPr>
          <w:b/>
          <w:bCs/>
        </w:rPr>
        <w:t xml:space="preserve"> </w:t>
      </w:r>
      <w:proofErr w:type="spellStart"/>
      <w:r w:rsidRPr="00D863E9">
        <w:rPr>
          <w:b/>
          <w:bCs/>
        </w:rPr>
        <w:t>KPI’s</w:t>
      </w:r>
      <w:proofErr w:type="spellEnd"/>
      <w:r>
        <w:t xml:space="preserve">: </w:t>
      </w:r>
      <w:proofErr w:type="spellStart"/>
      <w:r w:rsidRPr="00CC3438">
        <w:t>Add</w:t>
      </w:r>
      <w:proofErr w:type="spellEnd"/>
      <w:r w:rsidRPr="00CC3438">
        <w:t xml:space="preserve"> </w:t>
      </w:r>
      <w:proofErr w:type="spellStart"/>
      <w:r w:rsidRPr="00CC3438">
        <w:t>KPI’s</w:t>
      </w:r>
      <w:proofErr w:type="spellEnd"/>
      <w:r w:rsidRPr="00CC3438">
        <w:t xml:space="preserve"> </w:t>
      </w:r>
      <w:proofErr w:type="spellStart"/>
      <w:r w:rsidRPr="00CC3438">
        <w:t>to</w:t>
      </w:r>
      <w:proofErr w:type="spellEnd"/>
      <w:r w:rsidRPr="00CC3438">
        <w:t xml:space="preserve"> </w:t>
      </w:r>
      <w:proofErr w:type="spellStart"/>
      <w:r w:rsidRPr="00CC3438">
        <w:t>an</w:t>
      </w:r>
      <w:proofErr w:type="spellEnd"/>
      <w:r w:rsidRPr="00CC3438">
        <w:t xml:space="preserve"> </w:t>
      </w:r>
      <w:proofErr w:type="gramStart"/>
      <w:r w:rsidRPr="00CC3438">
        <w:t>ESDL file</w:t>
      </w:r>
      <w:proofErr w:type="gramEnd"/>
      <w:r w:rsidRPr="00CC3438">
        <w:t xml:space="preserve"> based on an ETM- scenario</w:t>
      </w:r>
    </w:p>
    <w:p w14:paraId="18DB2B7C" w14:textId="0446773B" w:rsidR="00D863E9" w:rsidRDefault="00D863E9" w:rsidP="00CC3438">
      <w:pPr>
        <w:rPr>
          <w:noProof/>
        </w:rPr>
      </w:pPr>
    </w:p>
    <w:p w14:paraId="5056BA2D" w14:textId="7A0D7AAB" w:rsidR="00D863E9" w:rsidRDefault="00D863E9" w:rsidP="00CC3438">
      <w:pPr>
        <w:rPr>
          <w:noProof/>
        </w:rPr>
      </w:pPr>
      <w:r>
        <w:rPr>
          <w:noProof/>
        </w:rPr>
        <w:t xml:space="preserve">In the macro use-case the ETM-ESDL app </w:t>
      </w:r>
      <w:r w:rsidR="004E287D">
        <w:rPr>
          <w:noProof/>
        </w:rPr>
        <w:t>uses</w:t>
      </w:r>
      <w:r>
        <w:rPr>
          <w:noProof/>
        </w:rPr>
        <w:t xml:space="preserve"> the ‘create a scenario’ function and the ‘export a scenario’ function. </w:t>
      </w:r>
      <w:r w:rsidR="004E287D">
        <w:rPr>
          <w:noProof/>
        </w:rPr>
        <w:t xml:space="preserve">Both functions existed before the start of this project, however, beforehand it was not possible to add the amount of information that was necessary in this use case and it was not possible to determine a range based on two scenario’s. Furthermore, the app was not yet connected to the orchestrator enabeling automated multi-model communication. This required the built of an extensive adapter which could, in a flexible and sustainable manner, direct the ETM-ESDL app to perform multiple actions. For more information, you can find the app here: </w:t>
      </w:r>
      <w:hyperlink r:id="rId30" w:history="1">
        <w:r w:rsidR="004E287D" w:rsidRPr="0098556B">
          <w:rPr>
            <w:rStyle w:val="Hyperlink"/>
          </w:rPr>
          <w:t>https://github.com/quintel/etm-esdl#readme</w:t>
        </w:r>
      </w:hyperlink>
      <w:r w:rsidR="004E287D">
        <w:t xml:space="preserve">. </w:t>
      </w:r>
    </w:p>
    <w:p w14:paraId="2A69AE43" w14:textId="1B2B85C9" w:rsidR="00CC3438" w:rsidRPr="00CC3438" w:rsidRDefault="00CC3438" w:rsidP="00CC3438">
      <w:r w:rsidRPr="00CC3438">
        <w:lastRenderedPageBreak/>
        <w:drawing>
          <wp:inline distT="0" distB="0" distL="0" distR="0" wp14:anchorId="108F3091" wp14:editId="0BDC3D62">
            <wp:extent cx="5943600" cy="2005330"/>
            <wp:effectExtent l="0" t="0" r="0" b="1270"/>
            <wp:docPr id="6896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08934" name=""/>
                    <pic:cNvPicPr/>
                  </pic:nvPicPr>
                  <pic:blipFill>
                    <a:blip r:embed="rId31"/>
                    <a:stretch>
                      <a:fillRect/>
                    </a:stretch>
                  </pic:blipFill>
                  <pic:spPr>
                    <a:xfrm>
                      <a:off x="0" y="0"/>
                      <a:ext cx="5943600" cy="2005330"/>
                    </a:xfrm>
                    <a:prstGeom prst="rect">
                      <a:avLst/>
                    </a:prstGeom>
                  </pic:spPr>
                </pic:pic>
              </a:graphicData>
            </a:graphic>
          </wp:inline>
        </w:drawing>
      </w:r>
    </w:p>
    <w:p w14:paraId="45C495DE" w14:textId="334EFD8F" w:rsidR="00FA1D54" w:rsidRDefault="00CC3438" w:rsidP="00CC3438">
      <w:pPr>
        <w:rPr>
          <w:rFonts w:eastAsia="Calibri"/>
          <w:lang w:val="en-GB"/>
        </w:rPr>
      </w:pPr>
      <w:r>
        <w:rPr>
          <w:rFonts w:eastAsia="Calibri"/>
          <w:lang w:val="en-GB"/>
        </w:rPr>
        <w:t xml:space="preserve"> </w:t>
      </w:r>
    </w:p>
    <w:p w14:paraId="0D7ECD57" w14:textId="1D4770C4" w:rsidR="004E287D" w:rsidRDefault="004E287D">
      <w:pPr>
        <w:rPr>
          <w:rFonts w:eastAsia="Calibri"/>
          <w:lang w:val="en-GB"/>
        </w:rPr>
      </w:pPr>
      <w:r>
        <w:rPr>
          <w:rFonts w:eastAsia="Calibri"/>
          <w:lang w:val="en-GB"/>
        </w:rPr>
        <w:br w:type="page"/>
      </w:r>
    </w:p>
    <w:p w14:paraId="58BDC2AD" w14:textId="77777777" w:rsidR="00CC3438" w:rsidRPr="003A7E50" w:rsidRDefault="00CC3438" w:rsidP="00CC3438">
      <w:pPr>
        <w:rPr>
          <w:rFonts w:eastAsia="Calibri"/>
          <w:lang w:val="en-GB"/>
        </w:rPr>
      </w:pPr>
    </w:p>
    <w:p w14:paraId="360DD9FC" w14:textId="438370B0" w:rsidR="00FA1D54" w:rsidRDefault="7D7CFDE7" w:rsidP="00450DC4">
      <w:pPr>
        <w:pStyle w:val="Heading3"/>
        <w:numPr>
          <w:ilvl w:val="1"/>
          <w:numId w:val="23"/>
        </w:numPr>
        <w:rPr>
          <w:rFonts w:ascii="Calibri" w:eastAsia="Calibri" w:hAnsi="Calibri" w:cs="Calibri"/>
          <w:sz w:val="22"/>
          <w:szCs w:val="22"/>
          <w:lang w:val="en-GB"/>
        </w:rPr>
      </w:pPr>
      <w:bookmarkStart w:id="20" w:name="_Toc153550133"/>
      <w:r w:rsidRPr="21363994">
        <w:rPr>
          <w:rFonts w:ascii="Calibri Light" w:eastAsia="Calibri Light" w:hAnsi="Calibri Light" w:cs="Calibri Light"/>
          <w:color w:val="1F3763"/>
          <w:lang w:val="en-GB"/>
        </w:rPr>
        <w:t>Multi-model infrastructure</w:t>
      </w:r>
      <w:r w:rsidR="00FA1D54" w:rsidRPr="21363994">
        <w:rPr>
          <w:rFonts w:ascii="Calibri Light" w:eastAsia="Calibri Light" w:hAnsi="Calibri Light" w:cs="Calibri Light"/>
          <w:color w:val="1F3763"/>
          <w:lang w:val="en-GB"/>
        </w:rPr>
        <w:t xml:space="preserve"> and configuration</w:t>
      </w:r>
      <w:r w:rsidR="00C9051F" w:rsidRPr="21363994">
        <w:rPr>
          <w:rFonts w:ascii="Calibri Light" w:eastAsia="Calibri Light" w:hAnsi="Calibri Light" w:cs="Calibri Light"/>
          <w:color w:val="1F3763"/>
          <w:lang w:val="en-GB"/>
        </w:rPr>
        <w:t xml:space="preserve"> (orchestrator)</w:t>
      </w:r>
      <w:r w:rsidRPr="21363994">
        <w:rPr>
          <w:rFonts w:ascii="Calibri Light" w:eastAsia="Calibri Light" w:hAnsi="Calibri Light" w:cs="Calibri Light"/>
          <w:color w:val="1F3763"/>
          <w:lang w:val="en-GB"/>
        </w:rPr>
        <w:t xml:space="preserve"> </w:t>
      </w:r>
      <w:r w:rsidR="00FA1D54" w:rsidRPr="21363994">
        <w:rPr>
          <w:rFonts w:ascii="Calibri Light" w:eastAsia="Calibri Light" w:hAnsi="Calibri Light" w:cs="Calibri Light"/>
          <w:color w:val="1F3763"/>
          <w:highlight w:val="green"/>
          <w:lang w:val="en-GB"/>
        </w:rPr>
        <w:t xml:space="preserve">@Ewoud / </w:t>
      </w:r>
      <w:del w:id="21" w:author="Microsoft Word" w:date="2023-08-18T11:31:00Z">
        <w:r w:rsidRPr="21363994" w:rsidDel="00FA1D54">
          <w:rPr>
            <w:rFonts w:ascii="Calibri Light" w:eastAsia="Calibri Light" w:hAnsi="Calibri Light" w:cs="Calibri Light"/>
            <w:color w:val="1F3763"/>
            <w:highlight w:val="green"/>
            <w:lang w:val="en-GB"/>
          </w:rPr>
          <w:delText>Juan</w:delText>
        </w:r>
        <w:r w:rsidRPr="21363994" w:rsidDel="00FA1D54">
          <w:rPr>
            <w:rFonts w:ascii="Calibri" w:eastAsia="Calibri" w:hAnsi="Calibri" w:cs="Calibri"/>
            <w:sz w:val="22"/>
            <w:szCs w:val="22"/>
            <w:lang w:val="en-GB"/>
          </w:rPr>
          <w:delText xml:space="preserve"> </w:delText>
        </w:r>
        <w:r w:rsidRPr="21363994" w:rsidDel="10EC059B">
          <w:rPr>
            <w:rFonts w:ascii="Calibri" w:eastAsia="Calibri" w:hAnsi="Calibri" w:cs="Calibri"/>
            <w:sz w:val="22"/>
            <w:szCs w:val="22"/>
            <w:lang w:val="en-GB"/>
          </w:rPr>
          <w:delText xml:space="preserve">/ </w:delText>
        </w:r>
      </w:del>
      <w:proofErr w:type="spellStart"/>
      <w:ins w:id="22" w:author="Microsoft Word" w:date="2023-08-18T11:30:00Z">
        <w:r w:rsidR="00F94E20" w:rsidRPr="21363994">
          <w:rPr>
            <w:rFonts w:ascii="Calibri Light" w:eastAsia="Calibri Light" w:hAnsi="Calibri Light" w:cs="Calibri Light"/>
            <w:color w:val="1F3763"/>
            <w:lang w:val="en-GB"/>
          </w:rPr>
          <w:t>Ruduan</w:t>
        </w:r>
        <w:bookmarkEnd w:id="20"/>
        <w:proofErr w:type="spellEnd"/>
        <w:r w:rsidR="00FA1D54" w:rsidRPr="21363994">
          <w:rPr>
            <w:rFonts w:ascii="Calibri" w:eastAsia="Calibri" w:hAnsi="Calibri" w:cs="Calibri"/>
            <w:sz w:val="22"/>
            <w:szCs w:val="22"/>
            <w:lang w:val="en-GB"/>
          </w:rPr>
          <w:t xml:space="preserve"> </w:t>
        </w:r>
      </w:ins>
    </w:p>
    <w:p w14:paraId="7B27DE2D" w14:textId="77777777" w:rsidR="00450DC4" w:rsidRDefault="00450DC4" w:rsidP="00450DC4">
      <w:pPr>
        <w:rPr>
          <w:lang w:val="en-GB"/>
        </w:rPr>
      </w:pPr>
    </w:p>
    <w:p w14:paraId="69876436" w14:textId="0608B8BA" w:rsidR="00450DC4" w:rsidRPr="00450DC4" w:rsidRDefault="00450DC4" w:rsidP="00450DC4">
      <w:pPr>
        <w:rPr>
          <w:lang w:val="en-GB"/>
        </w:rPr>
      </w:pPr>
      <w:r>
        <w:rPr>
          <w:lang w:val="en-GB"/>
        </w:rPr>
        <w:t xml:space="preserve">The figure below shows the workflow of this </w:t>
      </w:r>
      <w:r w:rsidR="008051DD">
        <w:rPr>
          <w:lang w:val="en-GB"/>
        </w:rPr>
        <w:t xml:space="preserve">use case </w:t>
      </w:r>
      <w:proofErr w:type="gramStart"/>
      <w:r w:rsidR="008051DD">
        <w:rPr>
          <w:lang w:val="en-GB"/>
        </w:rPr>
        <w:t>in  the</w:t>
      </w:r>
      <w:proofErr w:type="gramEnd"/>
      <w:r w:rsidR="008051DD">
        <w:rPr>
          <w:lang w:val="en-GB"/>
        </w:rPr>
        <w:t xml:space="preserve"> orchestrator (Apache </w:t>
      </w:r>
      <w:proofErr w:type="spellStart"/>
      <w:r w:rsidR="008051DD">
        <w:rPr>
          <w:lang w:val="en-GB"/>
        </w:rPr>
        <w:t>AirFlow</w:t>
      </w:r>
      <w:proofErr w:type="spellEnd"/>
      <w:r w:rsidR="008051DD">
        <w:rPr>
          <w:lang w:val="en-GB"/>
        </w:rPr>
        <w:t>)</w:t>
      </w:r>
    </w:p>
    <w:p w14:paraId="252B8355" w14:textId="109EF49D" w:rsidR="7D7CFDE7" w:rsidRDefault="7D7CFDE7" w:rsidP="00E32DF1">
      <w:pPr>
        <w:spacing w:line="257" w:lineRule="auto"/>
        <w:rPr>
          <w:lang w:val="en-GB"/>
        </w:rPr>
      </w:pPr>
    </w:p>
    <w:p w14:paraId="6F25AB8E" w14:textId="77777777" w:rsidR="00E32DF1" w:rsidRDefault="00E32DF1" w:rsidP="00E32DF1">
      <w:pPr>
        <w:keepNext/>
        <w:spacing w:line="257" w:lineRule="auto"/>
      </w:pPr>
      <w:r w:rsidRPr="00E32DF1">
        <w:rPr>
          <w:noProof/>
          <w:lang w:val="en-GB"/>
        </w:rPr>
        <w:drawing>
          <wp:inline distT="0" distB="0" distL="0" distR="0" wp14:anchorId="673810BB" wp14:editId="4D88B907">
            <wp:extent cx="5943600" cy="749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49935"/>
                    </a:xfrm>
                    <a:prstGeom prst="rect">
                      <a:avLst/>
                    </a:prstGeom>
                  </pic:spPr>
                </pic:pic>
              </a:graphicData>
            </a:graphic>
          </wp:inline>
        </w:drawing>
      </w:r>
    </w:p>
    <w:p w14:paraId="581C4E9B" w14:textId="3231BB45" w:rsidR="00E32DF1" w:rsidRDefault="00E32DF1" w:rsidP="00E32DF1">
      <w:pPr>
        <w:pStyle w:val="Caption"/>
      </w:pPr>
      <w:r>
        <w:t xml:space="preserve">Figure </w:t>
      </w:r>
      <w:r>
        <w:fldChar w:fldCharType="begin"/>
      </w:r>
      <w:r>
        <w:instrText xml:space="preserve"> SEQ Figure \* ARABIC </w:instrText>
      </w:r>
      <w:r>
        <w:fldChar w:fldCharType="separate"/>
      </w:r>
      <w:r w:rsidR="005C3C57">
        <w:rPr>
          <w:noProof/>
        </w:rPr>
        <w:t>3</w:t>
      </w:r>
      <w:r>
        <w:fldChar w:fldCharType="end"/>
      </w:r>
      <w:r>
        <w:t xml:space="preserve">: Workflow for the Macro use case in </w:t>
      </w:r>
      <w:r w:rsidR="0001120C">
        <w:t>the orchestrator (</w:t>
      </w:r>
      <w:r>
        <w:t>Apache Airflow</w:t>
      </w:r>
      <w:r w:rsidR="0001120C">
        <w:t>)</w:t>
      </w:r>
    </w:p>
    <w:p w14:paraId="71D1C2BE" w14:textId="77777777" w:rsidR="00AF0B53" w:rsidRDefault="00AF0B53" w:rsidP="00AF0B53">
      <w:pPr>
        <w:pStyle w:val="BodyText"/>
        <w:rPr>
          <w:lang w:val="en-GB" w:eastAsia="zh-CN"/>
        </w:rPr>
      </w:pPr>
    </w:p>
    <w:p w14:paraId="15F14D4F" w14:textId="1529A570" w:rsidR="00AF0B53" w:rsidRDefault="00AF0B53" w:rsidP="00AF0B53">
      <w:pPr>
        <w:pStyle w:val="BodyText"/>
        <w:rPr>
          <w:lang w:val="en-GB" w:eastAsia="zh-CN"/>
        </w:rPr>
      </w:pPr>
      <w:r>
        <w:rPr>
          <w:lang w:val="en-GB" w:eastAsia="zh-CN"/>
        </w:rPr>
        <w:t>Each step in the workflow requires configuration (e.g. what input to use and where to write output). This configuration is done in a JSON file</w:t>
      </w:r>
      <w:r w:rsidR="003D3146">
        <w:rPr>
          <w:lang w:val="en-GB" w:eastAsia="zh-CN"/>
        </w:rPr>
        <w:t>:</w:t>
      </w:r>
    </w:p>
    <w:p w14:paraId="50CDE6BA" w14:textId="225DC0AE" w:rsidR="003D3146" w:rsidRDefault="003D3146" w:rsidP="00AF0B53">
      <w:pPr>
        <w:pStyle w:val="BodyText"/>
        <w:rPr>
          <w:lang w:val="en-GB" w:eastAsia="zh-CN"/>
        </w:rPr>
      </w:pPr>
    </w:p>
    <w:p w14:paraId="2997079F" w14:textId="18BAA640" w:rsidR="00635678" w:rsidRDefault="00A14F38" w:rsidP="00635678">
      <w:pPr>
        <w:rPr>
          <w:lang w:val="en-GB"/>
        </w:rPr>
      </w:pPr>
      <w:r w:rsidRPr="00C24A47">
        <w:rPr>
          <w:noProof/>
          <w:lang w:val="en-GB" w:eastAsia="zh-CN"/>
        </w:rPr>
        <w:lastRenderedPageBreak/>
        <mc:AlternateContent>
          <mc:Choice Requires="wps">
            <w:drawing>
              <wp:inline distT="0" distB="0" distL="0" distR="0" wp14:anchorId="73668316" wp14:editId="6FE629DA">
                <wp:extent cx="5915025" cy="7620000"/>
                <wp:effectExtent l="0" t="0" r="2857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620000"/>
                        </a:xfrm>
                        <a:prstGeom prst="rect">
                          <a:avLst/>
                        </a:prstGeom>
                        <a:solidFill>
                          <a:srgbClr val="FFFFFF"/>
                        </a:solidFill>
                        <a:ln w="9525">
                          <a:solidFill>
                            <a:srgbClr val="000000"/>
                          </a:solidFill>
                          <a:miter lim="800000"/>
                          <a:headEnd/>
                          <a:tailEnd/>
                        </a:ln>
                      </wps:spPr>
                      <wps:txbx>
                        <w:txbxContent>
                          <w:p w14:paraId="546BE692" w14:textId="42B33BB9" w:rsidR="00A14F38" w:rsidRPr="00035C68" w:rsidRDefault="00A53021" w:rsidP="00A14F38">
                            <w:pPr>
                              <w:pStyle w:val="HTMLPreformatted"/>
                              <w:shd w:val="clear" w:color="auto" w:fill="FFFFFF"/>
                              <w:rPr>
                                <w:color w:val="080808"/>
                                <w:sz w:val="16"/>
                                <w:szCs w:val="16"/>
                              </w:rPr>
                            </w:pPr>
                            <w:r w:rsidRPr="00035C68">
                              <w:rPr>
                                <w:color w:val="080808"/>
                                <w:sz w:val="16"/>
                                <w:szCs w:val="16"/>
                              </w:rPr>
                              <w:t xml:space="preserve">    </w:t>
                            </w:r>
                            <w:r w:rsidRPr="00035C68">
                              <w:rPr>
                                <w:color w:val="871094"/>
                                <w:sz w:val="16"/>
                                <w:szCs w:val="16"/>
                              </w:rPr>
                              <w:t>"tasks"</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ETM_Range</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"ETM_KPIS"</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"action"</w:t>
                            </w:r>
                            <w:r w:rsidRPr="00035C68">
                              <w:rPr>
                                <w:color w:val="080808"/>
                                <w:sz w:val="16"/>
                                <w:szCs w:val="16"/>
                              </w:rPr>
                              <w:t xml:space="preserve">: </w:t>
                            </w:r>
                            <w:r w:rsidRPr="00035C68">
                              <w:rPr>
                                <w:color w:val="067D17"/>
                                <w:sz w:val="16"/>
                                <w:szCs w:val="16"/>
                              </w:rPr>
                              <w:t>"export"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action_config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"export"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"macro-use-case/input/MACRO 18.esdl"</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"macro-use-case/ETM/</w:t>
                            </w:r>
                            <w:proofErr w:type="spellStart"/>
                            <w:r w:rsidRPr="00035C68">
                              <w:rPr>
                                <w:color w:val="067D17"/>
                                <w:sz w:val="16"/>
                                <w:szCs w:val="16"/>
                              </w:rPr>
                              <w:t>etm_range_output.esdl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etm_config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"server"</w:t>
                            </w:r>
                            <w:r w:rsidRPr="00035C68">
                              <w:rPr>
                                <w:color w:val="080808"/>
                                <w:sz w:val="16"/>
                                <w:szCs w:val="16"/>
                              </w:rPr>
                              <w:t xml:space="preserve">: </w:t>
                            </w:r>
                            <w:r w:rsidRPr="00035C68">
                              <w:rPr>
                                <w:color w:val="067D17"/>
                                <w:sz w:val="16"/>
                                <w:szCs w:val="16"/>
                              </w:rPr>
                              <w:t>"beta"</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scenario_ID</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2498998</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scenario_ID_max</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2498991</w:t>
                            </w:r>
                            <w:r w:rsidRPr="00035C68">
                              <w:rPr>
                                <w:color w:val="1750EB"/>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"Opera"</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"OPERA"</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"macro-use-case/ETM/</w:t>
                            </w:r>
                            <w:proofErr w:type="spellStart"/>
                            <w:r w:rsidRPr="00035C68">
                              <w:rPr>
                                <w:color w:val="067D17"/>
                                <w:sz w:val="16"/>
                                <w:szCs w:val="16"/>
                              </w:rPr>
                              <w:t>etm_range_output.esdl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"macro-use-case/OPERA/</w:t>
                            </w:r>
                            <w:proofErr w:type="spellStart"/>
                            <w:r w:rsidRPr="00035C68">
                              <w:rPr>
                                <w:color w:val="067D17"/>
                                <w:sz w:val="16"/>
                                <w:szCs w:val="16"/>
                              </w:rPr>
                              <w:t>opera_optimized_capacities.esdl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"Regionalization"</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"REGIONALIZATION"</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"macro-use-case/OPERA/</w:t>
                            </w:r>
                            <w:proofErr w:type="spellStart"/>
                            <w:r w:rsidRPr="00035C68">
                              <w:rPr>
                                <w:color w:val="067D17"/>
                                <w:sz w:val="16"/>
                                <w:szCs w:val="16"/>
                              </w:rPr>
                              <w:t>opera_optimized_capacities.esdl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"macro-use-case/Regionalization/</w:t>
                            </w:r>
                            <w:proofErr w:type="spellStart"/>
                            <w:r w:rsidRPr="00035C68">
                              <w:rPr>
                                <w:color w:val="067D17"/>
                                <w:sz w:val="16"/>
                                <w:szCs w:val="16"/>
                              </w:rPr>
                              <w:t>regionalized.esdl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base_path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"year"</w:t>
                            </w:r>
                            <w:r w:rsidRPr="00035C68">
                              <w:rPr>
                                <w:color w:val="080808"/>
                                <w:sz w:val="16"/>
                                <w:szCs w:val="16"/>
                              </w:rPr>
                              <w:t xml:space="preserve">: </w:t>
                            </w:r>
                            <w:r w:rsidRPr="00035C68">
                              <w:rPr>
                                <w:color w:val="1750EB"/>
                                <w:sz w:val="16"/>
                                <w:szCs w:val="16"/>
                              </w:rPr>
                              <w:t>2019</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from_scope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"COUNTRY"</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to_scope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"MUNICIPALITY"</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calculate_positions</w:t>
                            </w:r>
                            <w:proofErr w:type="spellEnd"/>
                            <w:r w:rsidRPr="00035C68">
                              <w:rPr>
                                <w:color w:val="871094"/>
                                <w:sz w:val="16"/>
                                <w:szCs w:val="16"/>
                              </w:rPr>
                              <w:t>"</w:t>
                            </w:r>
                            <w:r w:rsidRPr="00035C68">
                              <w:rPr>
                                <w:color w:val="080808"/>
                                <w:sz w:val="16"/>
                                <w:szCs w:val="16"/>
                              </w:rPr>
                              <w:t xml:space="preserve">: </w:t>
                            </w:r>
                            <w:r w:rsidRPr="00035C68">
                              <w:rPr>
                                <w:color w:val="0033B3"/>
                                <w:sz w:val="16"/>
                                <w:szCs w:val="16"/>
                              </w:rPr>
                              <w:t>true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positions_distance</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0.01</w:t>
                            </w:r>
                            <w:r w:rsidRPr="00035C68">
                              <w:rPr>
                                <w:color w:val="080808"/>
                                <w:sz w:val="16"/>
                                <w:szCs w:val="16"/>
                              </w:rPr>
                              <w:t>,</w:t>
                            </w:r>
                            <w:r w:rsidRPr="00035C68">
                              <w:rPr>
                                <w:color w:val="080808"/>
                                <w:sz w:val="16"/>
                                <w:szCs w:val="16"/>
                              </w:rPr>
                              <w:br/>
                              <w:t xml:space="preserve">                </w:t>
                            </w:r>
                            <w:r w:rsidRPr="00035C68">
                              <w:rPr>
                                <w:color w:val="871094"/>
                                <w:sz w:val="16"/>
                                <w:szCs w:val="16"/>
                              </w:rPr>
                              <w:t>"rules"</w:t>
                            </w:r>
                            <w:r w:rsidRPr="00035C68">
                              <w:rPr>
                                <w:color w:val="080808"/>
                                <w:sz w:val="16"/>
                                <w:szCs w:val="16"/>
                              </w:rPr>
                              <w:t>: [</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"Conversion"</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"Producer"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"Consumer"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"Storage"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"path"</w:t>
                            </w:r>
                            <w:r w:rsidRPr="00035C68">
                              <w:rPr>
                                <w:color w:val="080808"/>
                                <w:sz w:val="16"/>
                                <w:szCs w:val="16"/>
                              </w:rPr>
                              <w:t xml:space="preserve">: </w:t>
                            </w:r>
                            <w:r w:rsidRPr="00035C68">
                              <w:rPr>
                                <w:color w:val="067D17"/>
                                <w:sz w:val="16"/>
                                <w:szCs w:val="16"/>
                              </w:rPr>
                              <w:t>"http://regionalization:9210/"</w:t>
                            </w:r>
                            <w:r w:rsidRPr="00035C68">
                              <w:rPr>
                                <w:color w:val="080808"/>
                                <w:sz w:val="16"/>
                                <w:szCs w:val="16"/>
                              </w:rPr>
                              <w:t>,</w:t>
                            </w:r>
                            <w:r w:rsidRPr="00035C68">
                              <w:rPr>
                                <w:color w:val="080808"/>
                                <w:sz w:val="16"/>
                                <w:szCs w:val="16"/>
                              </w:rPr>
                              <w:br/>
                              <w:t xml:space="preserve">                    </w:t>
                            </w:r>
                            <w:r w:rsidRPr="00035C68">
                              <w:rPr>
                                <w:color w:val="871094"/>
                                <w:sz w:val="16"/>
                                <w:szCs w:val="16"/>
                              </w:rPr>
                              <w:t>"endpoint"</w:t>
                            </w:r>
                            <w:r w:rsidRPr="00035C68">
                              <w:rPr>
                                <w:color w:val="080808"/>
                                <w:sz w:val="16"/>
                                <w:szCs w:val="16"/>
                              </w:rPr>
                              <w:t xml:space="preserve">: </w:t>
                            </w:r>
                            <w:r w:rsidRPr="00035C68">
                              <w:rPr>
                                <w:color w:val="067D17"/>
                                <w:sz w:val="16"/>
                                <w:szCs w:val="16"/>
                              </w:rPr>
                              <w:t>"regionalize/"</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p>
                          <w:p w14:paraId="68A91902" w14:textId="77777777" w:rsidR="00A14F38" w:rsidRPr="00035C68" w:rsidRDefault="00A14F38" w:rsidP="00A53021">
                            <w:pPr>
                              <w:pStyle w:val="HTMLPreformatted"/>
                              <w:shd w:val="clear" w:color="auto" w:fill="FFFFFF"/>
                              <w:rPr>
                                <w:color w:val="080808"/>
                                <w:sz w:val="16"/>
                                <w:szCs w:val="16"/>
                              </w:rPr>
                            </w:pPr>
                          </w:p>
                          <w:p w14:paraId="70A91460" w14:textId="00A7B5A8" w:rsidR="00C24A47" w:rsidRPr="00035C68" w:rsidRDefault="00C24A47">
                            <w:pPr>
                              <w:rPr>
                                <w:sz w:val="16"/>
                                <w:szCs w:val="16"/>
                              </w:rPr>
                            </w:pPr>
                          </w:p>
                        </w:txbxContent>
                      </wps:txbx>
                      <wps:bodyPr rot="0" vert="horz" wrap="square" lIns="91440" tIns="45720" rIns="91440" bIns="45720" anchor="t" anchorCtr="0">
                        <a:noAutofit/>
                      </wps:bodyPr>
                    </wps:wsp>
                  </a:graphicData>
                </a:graphic>
              </wp:inline>
            </w:drawing>
          </mc:Choice>
          <mc:Fallback>
            <w:pict>
              <v:shapetype w14:anchorId="73668316" id="_x0000_t202" coordsize="21600,21600" o:spt="202" path="m,l,21600r21600,l21600,xe">
                <v:stroke joinstyle="miter"/>
                <v:path gradientshapeok="t" o:connecttype="rect"/>
              </v:shapetype>
              <v:shape id="Text Box 2" o:spid="_x0000_s1026" type="#_x0000_t202" style="width:465.75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">
                <v:textbox>
                  <w:txbxContent>
                    <w:p w14:paraId="546BE692" w14:textId="42B33BB9" w:rsidR="00A14F38" w:rsidRPr="00035C68" w:rsidRDefault="00A53021" w:rsidP="00A14F38">
                      <w:pPr>
                        <w:pStyle w:val="HTMLPreformatted"/>
                        <w:shd w:val="clear" w:color="auto" w:fill="FFFFFF"/>
                        <w:rPr>
                          <w:color w:val="080808"/>
                          <w:sz w:val="16"/>
                          <w:szCs w:val="16"/>
                        </w:rPr>
                      </w:pPr>
                      <w:r w:rsidRPr="00035C68">
                        <w:rPr>
                          <w:color w:val="080808"/>
                          <w:sz w:val="16"/>
                          <w:szCs w:val="16"/>
                        </w:rPr>
                        <w:t xml:space="preserve">    </w:t>
                      </w:r>
                      <w:r w:rsidRPr="00035C68">
                        <w:rPr>
                          <w:color w:val="871094"/>
                          <w:sz w:val="16"/>
                          <w:szCs w:val="16"/>
                        </w:rPr>
                        <w:t>"tasks"</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ETM_Range</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"ETM_KPIS"</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"action"</w:t>
                      </w:r>
                      <w:r w:rsidRPr="00035C68">
                        <w:rPr>
                          <w:color w:val="080808"/>
                          <w:sz w:val="16"/>
                          <w:szCs w:val="16"/>
                        </w:rPr>
                        <w:t xml:space="preserve">: </w:t>
                      </w:r>
                      <w:r w:rsidRPr="00035C68">
                        <w:rPr>
                          <w:color w:val="067D17"/>
                          <w:sz w:val="16"/>
                          <w:szCs w:val="16"/>
                        </w:rPr>
                        <w:t>"export"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action_config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"export"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"macro-use-case/input/MACRO 18.esdl"</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"macro-use-case/ETM/</w:t>
                      </w:r>
                      <w:proofErr w:type="spellStart"/>
                      <w:r w:rsidRPr="00035C68">
                        <w:rPr>
                          <w:color w:val="067D17"/>
                          <w:sz w:val="16"/>
                          <w:szCs w:val="16"/>
                        </w:rPr>
                        <w:t>etm_range_output.esdl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etm_config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"server"</w:t>
                      </w:r>
                      <w:r w:rsidRPr="00035C68">
                        <w:rPr>
                          <w:color w:val="080808"/>
                          <w:sz w:val="16"/>
                          <w:szCs w:val="16"/>
                        </w:rPr>
                        <w:t xml:space="preserve">: </w:t>
                      </w:r>
                      <w:r w:rsidRPr="00035C68">
                        <w:rPr>
                          <w:color w:val="067D17"/>
                          <w:sz w:val="16"/>
                          <w:szCs w:val="16"/>
                        </w:rPr>
                        <w:t>"beta"</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scenario_ID</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2498998</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scenario_ID_max</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2498991</w:t>
                      </w:r>
                      <w:r w:rsidRPr="00035C68">
                        <w:rPr>
                          <w:color w:val="1750EB"/>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"Opera"</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"OPERA"</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"macro-use-case/ETM/</w:t>
                      </w:r>
                      <w:proofErr w:type="spellStart"/>
                      <w:r w:rsidRPr="00035C68">
                        <w:rPr>
                          <w:color w:val="067D17"/>
                          <w:sz w:val="16"/>
                          <w:szCs w:val="16"/>
                        </w:rPr>
                        <w:t>etm_range_output.esdl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"macro-use-case/OPERA/</w:t>
                      </w:r>
                      <w:proofErr w:type="spellStart"/>
                      <w:r w:rsidRPr="00035C68">
                        <w:rPr>
                          <w:color w:val="067D17"/>
                          <w:sz w:val="16"/>
                          <w:szCs w:val="16"/>
                        </w:rPr>
                        <w:t>opera_optimized_capacities.esdl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"Regionalization"</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"REGIONALIZATION"</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"macro-use-case/OPERA/</w:t>
                      </w:r>
                      <w:proofErr w:type="spellStart"/>
                      <w:r w:rsidRPr="00035C68">
                        <w:rPr>
                          <w:color w:val="067D17"/>
                          <w:sz w:val="16"/>
                          <w:szCs w:val="16"/>
                        </w:rPr>
                        <w:t>opera_optimized_capacities.esdl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"macro-use-case/Regionalization/</w:t>
                      </w:r>
                      <w:proofErr w:type="spellStart"/>
                      <w:r w:rsidRPr="00035C68">
                        <w:rPr>
                          <w:color w:val="067D17"/>
                          <w:sz w:val="16"/>
                          <w:szCs w:val="16"/>
                        </w:rPr>
                        <w:t>regionalized.esdl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base_path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"year"</w:t>
                      </w:r>
                      <w:r w:rsidRPr="00035C68">
                        <w:rPr>
                          <w:color w:val="080808"/>
                          <w:sz w:val="16"/>
                          <w:szCs w:val="16"/>
                        </w:rPr>
                        <w:t xml:space="preserve">: </w:t>
                      </w:r>
                      <w:r w:rsidRPr="00035C68">
                        <w:rPr>
                          <w:color w:val="1750EB"/>
                          <w:sz w:val="16"/>
                          <w:szCs w:val="16"/>
                        </w:rPr>
                        <w:t>2019</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from_scope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"COUNTRY"</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to_scope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"MUNICIPALITY"</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calculate_positions</w:t>
                      </w:r>
                      <w:proofErr w:type="spellEnd"/>
                      <w:r w:rsidRPr="00035C68">
                        <w:rPr>
                          <w:color w:val="871094"/>
                          <w:sz w:val="16"/>
                          <w:szCs w:val="16"/>
                        </w:rPr>
                        <w:t>"</w:t>
                      </w:r>
                      <w:r w:rsidRPr="00035C68">
                        <w:rPr>
                          <w:color w:val="080808"/>
                          <w:sz w:val="16"/>
                          <w:szCs w:val="16"/>
                        </w:rPr>
                        <w:t xml:space="preserve">: </w:t>
                      </w:r>
                      <w:r w:rsidRPr="00035C68">
                        <w:rPr>
                          <w:color w:val="0033B3"/>
                          <w:sz w:val="16"/>
                          <w:szCs w:val="16"/>
                        </w:rPr>
                        <w:t>true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positions_distance</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0.01</w:t>
                      </w:r>
                      <w:r w:rsidRPr="00035C68">
                        <w:rPr>
                          <w:color w:val="080808"/>
                          <w:sz w:val="16"/>
                          <w:szCs w:val="16"/>
                        </w:rPr>
                        <w:t>,</w:t>
                      </w:r>
                      <w:r w:rsidRPr="00035C68">
                        <w:rPr>
                          <w:color w:val="080808"/>
                          <w:sz w:val="16"/>
                          <w:szCs w:val="16"/>
                        </w:rPr>
                        <w:br/>
                        <w:t xml:space="preserve">                </w:t>
                      </w:r>
                      <w:r w:rsidRPr="00035C68">
                        <w:rPr>
                          <w:color w:val="871094"/>
                          <w:sz w:val="16"/>
                          <w:szCs w:val="16"/>
                        </w:rPr>
                        <w:t>"rules"</w:t>
                      </w:r>
                      <w:r w:rsidRPr="00035C68">
                        <w:rPr>
                          <w:color w:val="080808"/>
                          <w:sz w:val="16"/>
                          <w:szCs w:val="16"/>
                        </w:rPr>
                        <w:t>: [</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"Conversion"</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"Producer"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"Consumer"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"Storage"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"path"</w:t>
                      </w:r>
                      <w:r w:rsidRPr="00035C68">
                        <w:rPr>
                          <w:color w:val="080808"/>
                          <w:sz w:val="16"/>
                          <w:szCs w:val="16"/>
                        </w:rPr>
                        <w:t xml:space="preserve">: </w:t>
                      </w:r>
                      <w:r w:rsidRPr="00035C68">
                        <w:rPr>
                          <w:color w:val="067D17"/>
                          <w:sz w:val="16"/>
                          <w:szCs w:val="16"/>
                        </w:rPr>
                        <w:t>"http://regionalization:9210/"</w:t>
                      </w:r>
                      <w:r w:rsidRPr="00035C68">
                        <w:rPr>
                          <w:color w:val="080808"/>
                          <w:sz w:val="16"/>
                          <w:szCs w:val="16"/>
                        </w:rPr>
                        <w:t>,</w:t>
                      </w:r>
                      <w:r w:rsidRPr="00035C68">
                        <w:rPr>
                          <w:color w:val="080808"/>
                          <w:sz w:val="16"/>
                          <w:szCs w:val="16"/>
                        </w:rPr>
                        <w:br/>
                        <w:t xml:space="preserve">                    </w:t>
                      </w:r>
                      <w:r w:rsidRPr="00035C68">
                        <w:rPr>
                          <w:color w:val="871094"/>
                          <w:sz w:val="16"/>
                          <w:szCs w:val="16"/>
                        </w:rPr>
                        <w:t>"endpoint"</w:t>
                      </w:r>
                      <w:r w:rsidRPr="00035C68">
                        <w:rPr>
                          <w:color w:val="080808"/>
                          <w:sz w:val="16"/>
                          <w:szCs w:val="16"/>
                        </w:rPr>
                        <w:t xml:space="preserve">: </w:t>
                      </w:r>
                      <w:r w:rsidRPr="00035C68">
                        <w:rPr>
                          <w:color w:val="067D17"/>
                          <w:sz w:val="16"/>
                          <w:szCs w:val="16"/>
                        </w:rPr>
                        <w:t>"regionalize/"</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p>
                    <w:p w14:paraId="68A91902" w14:textId="77777777" w:rsidR="00A14F38" w:rsidRPr="00035C68" w:rsidRDefault="00A14F38" w:rsidP="00A53021">
                      <w:pPr>
                        <w:pStyle w:val="HTMLPreformatted"/>
                        <w:shd w:val="clear" w:color="auto" w:fill="FFFFFF"/>
                        <w:rPr>
                          <w:color w:val="080808"/>
                          <w:sz w:val="16"/>
                          <w:szCs w:val="16"/>
                        </w:rPr>
                      </w:pPr>
                    </w:p>
                    <w:p w14:paraId="70A91460" w14:textId="00A7B5A8" w:rsidR="00C24A47" w:rsidRPr="00035C68" w:rsidRDefault="00C24A47">
                      <w:pPr>
                        <w:rPr>
                          <w:sz w:val="16"/>
                          <w:szCs w:val="16"/>
                        </w:rPr>
                      </w:pPr>
                    </w:p>
                  </w:txbxContent>
                </v:textbox>
                <w10:anchorlock/>
              </v:shape>
            </w:pict>
          </mc:Fallback>
        </mc:AlternateContent>
      </w:r>
    </w:p>
    <w:p w14:paraId="0F41A379" w14:textId="3B47758B" w:rsidR="00035C68" w:rsidRDefault="00035C68" w:rsidP="00635678">
      <w:pPr>
        <w:rPr>
          <w:lang w:val="en-GB"/>
        </w:rPr>
      </w:pPr>
      <w:r>
        <w:rPr>
          <w:noProof/>
        </w:rPr>
        <w:lastRenderedPageBreak/>
        <mc:AlternateContent>
          <mc:Choice Requires="wps">
            <w:drawing>
              <wp:anchor distT="0" distB="0" distL="114300" distR="114300" simplePos="0" relativeHeight="251663360" behindDoc="0" locked="0" layoutInCell="1" allowOverlap="1" wp14:anchorId="04271608" wp14:editId="3F753A33">
                <wp:simplePos x="0" y="0"/>
                <wp:positionH relativeFrom="margin">
                  <wp:align>left</wp:align>
                </wp:positionH>
                <wp:positionV relativeFrom="paragraph">
                  <wp:posOffset>4362450</wp:posOffset>
                </wp:positionV>
                <wp:extent cx="5915025" cy="635"/>
                <wp:effectExtent l="0" t="0" r="9525" b="0"/>
                <wp:wrapSquare wrapText="bothSides"/>
                <wp:docPr id="17" name="Text Box 17"/>
                <wp:cNvGraphicFramePr/>
                <a:graphic xmlns:a="http://schemas.openxmlformats.org/drawingml/2006/main">
                  <a:graphicData uri="http://schemas.microsoft.com/office/word/2010/wordprocessingShape">
                    <wps:wsp>
                      <wps:cNvSpPr txBox="1"/>
                      <wps:spPr>
                        <a:xfrm>
                          <a:off x="0" y="0"/>
                          <a:ext cx="5915025" cy="635"/>
                        </a:xfrm>
                        <a:prstGeom prst="rect">
                          <a:avLst/>
                        </a:prstGeom>
                        <a:solidFill>
                          <a:prstClr val="white"/>
                        </a:solidFill>
                        <a:ln>
                          <a:noFill/>
                        </a:ln>
                      </wps:spPr>
                      <wps:txbx>
                        <w:txbxContent>
                          <w:p w14:paraId="7DA3B7B2" w14:textId="263424DE" w:rsidR="00A14F38" w:rsidRPr="00D878FD" w:rsidRDefault="00A14F38" w:rsidP="00A14F38">
                            <w:pPr>
                              <w:pStyle w:val="Caption"/>
                              <w:rPr>
                                <w:rFonts w:eastAsiaTheme="minorHAnsi"/>
                                <w:noProof/>
                              </w:rPr>
                            </w:pPr>
                            <w:r>
                              <w:t xml:space="preserve">Figure </w:t>
                            </w:r>
                            <w:r>
                              <w:fldChar w:fldCharType="begin"/>
                            </w:r>
                            <w:r>
                              <w:instrText xml:space="preserve"> SEQ Figure \* ARABIC </w:instrText>
                            </w:r>
                            <w:r>
                              <w:fldChar w:fldCharType="separate"/>
                            </w:r>
                            <w:r w:rsidR="005C3C57">
                              <w:rPr>
                                <w:noProof/>
                              </w:rPr>
                              <w:t>4</w:t>
                            </w:r>
                            <w:r>
                              <w:fldChar w:fldCharType="end"/>
                            </w:r>
                            <w:r w:rsidR="00035C68">
                              <w:t>: Part of the JSON configuration of the Macro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71608" id="Text Box 17" o:spid="_x0000_s1027" type="#_x0000_t202" style="position:absolute;margin-left:0;margin-top:343.5pt;width:465.7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" stroked="f">
                <v:textbox style="mso-fit-shape-to-text:t" inset="0,0,0,0">
                  <w:txbxContent>
                    <w:p w14:paraId="7DA3B7B2" w14:textId="263424DE" w:rsidR="00A14F38" w:rsidRPr="00D878FD" w:rsidRDefault="00A14F38" w:rsidP="00A14F38">
                      <w:pPr>
                        <w:pStyle w:val="Caption"/>
                        <w:rPr>
                          <w:rFonts w:eastAsiaTheme="minorHAnsi"/>
                          <w:noProof/>
                        </w:rPr>
                      </w:pPr>
                      <w:r>
                        <w:t xml:space="preserve">Figure </w:t>
                      </w:r>
                      <w:r>
                        <w:fldChar w:fldCharType="begin"/>
                      </w:r>
                      <w:r>
                        <w:instrText xml:space="preserve"> SEQ Figure \* ARABIC </w:instrText>
                      </w:r>
                      <w:r>
                        <w:fldChar w:fldCharType="separate"/>
                      </w:r>
                      <w:r w:rsidR="005C3C57">
                        <w:rPr>
                          <w:noProof/>
                        </w:rPr>
                        <w:t>4</w:t>
                      </w:r>
                      <w:r>
                        <w:fldChar w:fldCharType="end"/>
                      </w:r>
                      <w:r w:rsidR="00035C68">
                        <w:t>: Part of the JSON configuration of the Macro use case</w:t>
                      </w:r>
                    </w:p>
                  </w:txbxContent>
                </v:textbox>
                <w10:wrap type="square" anchorx="margin"/>
              </v:shape>
            </w:pict>
          </mc:Fallback>
        </mc:AlternateContent>
      </w:r>
      <w:r w:rsidR="00A14F38" w:rsidRPr="00A14F38">
        <w:rPr>
          <w:noProof/>
          <w:lang w:val="en-GB"/>
        </w:rPr>
        <mc:AlternateContent>
          <mc:Choice Requires="wps">
            <w:drawing>
              <wp:inline distT="0" distB="0" distL="0" distR="0" wp14:anchorId="17B5B1BA" wp14:editId="7961DAC9">
                <wp:extent cx="5915025" cy="4324350"/>
                <wp:effectExtent l="0" t="0" r="28575" b="1905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324350"/>
                        </a:xfrm>
                        <a:prstGeom prst="rect">
                          <a:avLst/>
                        </a:prstGeom>
                        <a:solidFill>
                          <a:srgbClr val="FFFFFF"/>
                        </a:solidFill>
                        <a:ln w="9525">
                          <a:solidFill>
                            <a:srgbClr val="000000"/>
                          </a:solidFill>
                          <a:miter lim="800000"/>
                          <a:headEnd/>
                          <a:tailEnd/>
                        </a:ln>
                      </wps:spPr>
                      <wps:txbx>
                        <w:txbxContent>
                          <w:p w14:paraId="5283E4C3" w14:textId="294073FF" w:rsidR="00A14F38" w:rsidRPr="00035C68" w:rsidRDefault="00035C68" w:rsidP="00A14F38">
                            <w:pPr>
                              <w:pStyle w:val="HTMLPreformatted"/>
                              <w:shd w:val="clear" w:color="auto" w:fill="FFFFFF"/>
                              <w:rPr>
                                <w:color w:val="080808"/>
                                <w:sz w:val="16"/>
                                <w:szCs w:val="16"/>
                              </w:rPr>
                            </w:pPr>
                            <w:r w:rsidRPr="00035C68">
                              <w:rPr>
                                <w:color w:val="871094"/>
                                <w:sz w:val="16"/>
                                <w:szCs w:val="16"/>
                              </w:rPr>
                              <w:t xml:space="preserve">       </w:t>
                            </w:r>
                            <w:r w:rsidR="00A14F38" w:rsidRPr="00035C68">
                              <w:rPr>
                                <w:color w:val="871094"/>
                                <w:sz w:val="16"/>
                                <w:szCs w:val="16"/>
                              </w:rPr>
                              <w:t>"</w:t>
                            </w:r>
                            <w:proofErr w:type="spellStart"/>
                            <w:r w:rsidR="00A14F38" w:rsidRPr="00035C68">
                              <w:rPr>
                                <w:color w:val="871094"/>
                                <w:sz w:val="16"/>
                                <w:szCs w:val="16"/>
                              </w:rPr>
                              <w:t>Connect_Infra</w:t>
                            </w:r>
                            <w:proofErr w:type="spellEnd"/>
                            <w:r w:rsidR="00A14F38" w:rsidRPr="00035C68">
                              <w:rPr>
                                <w:color w:val="871094"/>
                                <w:sz w:val="16"/>
                                <w:szCs w:val="16"/>
                              </w:rPr>
                              <w:t>"</w:t>
                            </w:r>
                            <w:r w:rsidR="00A14F38" w:rsidRPr="00035C68">
                              <w:rPr>
                                <w:color w:val="080808"/>
                                <w:sz w:val="16"/>
                                <w:szCs w:val="16"/>
                              </w:rPr>
                              <w:t>: {</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api_id</w:t>
                            </w:r>
                            <w:proofErr w:type="spellEnd"/>
                            <w:r w:rsidR="00A14F38" w:rsidRPr="00035C68">
                              <w:rPr>
                                <w:color w:val="871094"/>
                                <w:sz w:val="16"/>
                                <w:szCs w:val="16"/>
                              </w:rPr>
                              <w:t>"</w:t>
                            </w:r>
                            <w:r w:rsidR="00A14F38" w:rsidRPr="00035C68">
                              <w:rPr>
                                <w:color w:val="080808"/>
                                <w:sz w:val="16"/>
                                <w:szCs w:val="16"/>
                              </w:rPr>
                              <w:t xml:space="preserve">: </w:t>
                            </w:r>
                            <w:r w:rsidR="00A14F38" w:rsidRPr="00035C68">
                              <w:rPr>
                                <w:color w:val="067D17"/>
                                <w:sz w:val="16"/>
                                <w:szCs w:val="16"/>
                              </w:rPr>
                              <w:t>"CONNECT_INFRA"</w:t>
                            </w:r>
                            <w:r w:rsidR="00A14F38" w:rsidRPr="00035C68">
                              <w:rPr>
                                <w:color w:val="080808"/>
                                <w:sz w:val="16"/>
                                <w:szCs w:val="16"/>
                              </w:rPr>
                              <w:t>,</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model_config</w:t>
                            </w:r>
                            <w:proofErr w:type="spellEnd"/>
                            <w:r w:rsidR="00A14F38" w:rsidRPr="00035C68">
                              <w:rPr>
                                <w:color w:val="871094"/>
                                <w:sz w:val="16"/>
                                <w:szCs w:val="16"/>
                              </w:rPr>
                              <w:t>"</w:t>
                            </w:r>
                            <w:r w:rsidR="00A14F38" w:rsidRPr="00035C68">
                              <w:rPr>
                                <w:color w:val="080808"/>
                                <w:sz w:val="16"/>
                                <w:szCs w:val="16"/>
                              </w:rPr>
                              <w:t>: {</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region_to_nodes_mapping</w:t>
                            </w:r>
                            <w:proofErr w:type="spellEnd"/>
                            <w:r w:rsidR="00A14F38" w:rsidRPr="00035C68">
                              <w:rPr>
                                <w:color w:val="871094"/>
                                <w:sz w:val="16"/>
                                <w:szCs w:val="16"/>
                              </w:rPr>
                              <w:t>"</w:t>
                            </w:r>
                            <w:r w:rsidR="00A14F38" w:rsidRPr="00035C68">
                              <w:rPr>
                                <w:color w:val="080808"/>
                                <w:sz w:val="16"/>
                                <w:szCs w:val="16"/>
                              </w:rPr>
                              <w:t>: {</w:t>
                            </w:r>
                            <w:r w:rsidR="00A14F38" w:rsidRPr="00035C68">
                              <w:rPr>
                                <w:color w:val="871094"/>
                                <w:sz w:val="16"/>
                                <w:szCs w:val="16"/>
                              </w:rPr>
                              <w:t>"GM0010"</w:t>
                            </w:r>
                            <w:r w:rsidR="00A14F38" w:rsidRPr="00035C68">
                              <w:rPr>
                                <w:color w:val="080808"/>
                                <w:sz w:val="16"/>
                                <w:szCs w:val="16"/>
                              </w:rPr>
                              <w:t>: {</w:t>
                            </w:r>
                            <w:r w:rsidR="00A14F38" w:rsidRPr="00035C68">
                              <w:rPr>
                                <w:color w:val="871094"/>
                                <w:sz w:val="16"/>
                                <w:szCs w:val="16"/>
                              </w:rPr>
                              <w:t>"E"</w:t>
                            </w:r>
                            <w:r w:rsidR="00A14F38" w:rsidRPr="00035C68">
                              <w:rPr>
                                <w:color w:val="080808"/>
                                <w:sz w:val="16"/>
                                <w:szCs w:val="16"/>
                              </w:rPr>
                              <w:t xml:space="preserve">: </w:t>
                            </w:r>
                            <w:r w:rsidR="00A14F38" w:rsidRPr="00035C68">
                              <w:rPr>
                                <w:color w:val="067D17"/>
                                <w:sz w:val="16"/>
                                <w:szCs w:val="16"/>
                              </w:rPr>
                              <w:t>"1030"</w:t>
                            </w:r>
                            <w:r w:rsidR="00A14F38" w:rsidRPr="00035C68">
                              <w:rPr>
                                <w:color w:val="080808"/>
                                <w:sz w:val="16"/>
                                <w:szCs w:val="16"/>
                              </w:rPr>
                              <w:t xml:space="preserve">, </w:t>
                            </w:r>
                            <w:r w:rsidR="00A14F38" w:rsidRPr="00035C68">
                              <w:rPr>
                                <w:color w:val="871094"/>
                                <w:sz w:val="16"/>
                                <w:szCs w:val="16"/>
                              </w:rPr>
                              <w:t>"NG"</w:t>
                            </w:r>
                            <w:r w:rsidR="00A14F38" w:rsidRPr="00035C68">
                              <w:rPr>
                                <w:color w:val="080808"/>
                                <w:sz w:val="16"/>
                                <w:szCs w:val="16"/>
                              </w:rPr>
                              <w:t xml:space="preserve">: </w:t>
                            </w:r>
                            <w:r w:rsidR="00A14F38" w:rsidRPr="00035C68">
                              <w:rPr>
                                <w:color w:val="067D17"/>
                                <w:sz w:val="16"/>
                                <w:szCs w:val="16"/>
                              </w:rPr>
                              <w:t>"2030"</w:t>
                            </w:r>
                            <w:r w:rsidR="00A14F38" w:rsidRPr="00035C68">
                              <w:rPr>
                                <w:color w:val="080808"/>
                                <w:sz w:val="16"/>
                                <w:szCs w:val="16"/>
                              </w:rPr>
                              <w:t xml:space="preserve">, </w:t>
                            </w:r>
                            <w:r w:rsidR="00A14F38" w:rsidRPr="00035C68">
                              <w:rPr>
                                <w:color w:val="871094"/>
                                <w:sz w:val="16"/>
                                <w:szCs w:val="16"/>
                              </w:rPr>
                              <w:t>"heat"</w:t>
                            </w:r>
                            <w:r w:rsidR="00A14F38" w:rsidRPr="00035C68">
                              <w:rPr>
                                <w:color w:val="080808"/>
                                <w:sz w:val="16"/>
                                <w:szCs w:val="16"/>
                              </w:rPr>
                              <w:t xml:space="preserve">: </w:t>
                            </w:r>
                            <w:r w:rsidR="00A14F38" w:rsidRPr="00035C68">
                              <w:rPr>
                                <w:color w:val="067D17"/>
                                <w:sz w:val="16"/>
                                <w:szCs w:val="16"/>
                              </w:rPr>
                              <w:t>"3031"</w:t>
                            </w:r>
                            <w:r w:rsidR="00A14F38" w:rsidRPr="00035C68">
                              <w:rPr>
                                <w:color w:val="080808"/>
                                <w:sz w:val="16"/>
                                <w:szCs w:val="16"/>
                              </w:rPr>
                              <w:t xml:space="preserve">, </w:t>
                            </w:r>
                            <w:r w:rsidR="00A14F38" w:rsidRPr="00035C68">
                              <w:rPr>
                                <w:color w:val="871094"/>
                                <w:sz w:val="16"/>
                                <w:szCs w:val="16"/>
                              </w:rPr>
                              <w:t>"hydrogen"</w:t>
                            </w:r>
                            <w:r w:rsidR="00A14F38" w:rsidRPr="00035C68">
                              <w:rPr>
                                <w:color w:val="080808"/>
                                <w:sz w:val="16"/>
                                <w:szCs w:val="16"/>
                              </w:rPr>
                              <w:t xml:space="preserve">: </w:t>
                            </w:r>
                            <w:r w:rsidR="00A14F38" w:rsidRPr="00035C68">
                              <w:rPr>
                                <w:color w:val="067D17"/>
                                <w:sz w:val="16"/>
                                <w:szCs w:val="16"/>
                              </w:rPr>
                              <w:t>"4030"</w:t>
                            </w:r>
                            <w:r w:rsidR="00A14F38" w:rsidRPr="00035C68">
                              <w:rPr>
                                <w:color w:val="080808"/>
                                <w:sz w:val="16"/>
                                <w:szCs w:val="16"/>
                              </w:rPr>
                              <w:t>}, …</w:t>
                            </w:r>
                          </w:p>
                          <w:p w14:paraId="28EBDC1E" w14:textId="77777777" w:rsidR="00A14F38" w:rsidRPr="00035C68" w:rsidRDefault="00A14F38" w:rsidP="00A14F38">
                            <w:pPr>
                              <w:pStyle w:val="HTMLPreformatted"/>
                              <w:shd w:val="clear" w:color="auto" w:fill="FFFFFF"/>
                              <w:rPr>
                                <w:color w:val="080808"/>
                                <w:sz w:val="16"/>
                                <w:szCs w:val="16"/>
                              </w:rPr>
                            </w:pPr>
                            <w:r w:rsidRPr="00035C68">
                              <w:rPr>
                                <w:color w:val="871094"/>
                                <w:sz w:val="16"/>
                                <w:szCs w:val="16"/>
                              </w:rPr>
                              <w:tab/>
                              <w:t xml:space="preserve">     "</w:t>
                            </w:r>
                            <w:proofErr w:type="spellStart"/>
                            <w:r w:rsidRPr="00035C68">
                              <w:rPr>
                                <w:color w:val="871094"/>
                                <w:sz w:val="16"/>
                                <w:szCs w:val="16"/>
                              </w:rPr>
                              <w:t>region_to_nodes_mapping_attribute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proofErr w:type="spellStart"/>
                            <w:r w:rsidRPr="00035C68">
                              <w:rPr>
                                <w:color w:val="067D17"/>
                                <w:sz w:val="16"/>
                                <w:szCs w:val="16"/>
                              </w:rPr>
                              <w:t>originalIdInSource</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carrier_mapping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"Hydrogen"</w:t>
                            </w:r>
                            <w:r w:rsidRPr="00035C68">
                              <w:rPr>
                                <w:color w:val="080808"/>
                                <w:sz w:val="16"/>
                                <w:szCs w:val="16"/>
                              </w:rPr>
                              <w:t xml:space="preserve">: </w:t>
                            </w:r>
                            <w:r w:rsidRPr="00035C68">
                              <w:rPr>
                                <w:color w:val="067D17"/>
                                <w:sz w:val="16"/>
                                <w:szCs w:val="16"/>
                              </w:rPr>
                              <w:t>"hydrogen"</w:t>
                            </w:r>
                            <w:r w:rsidRPr="00035C68">
                              <w:rPr>
                                <w:color w:val="080808"/>
                                <w:sz w:val="16"/>
                                <w:szCs w:val="16"/>
                              </w:rPr>
                              <w:t>,</w:t>
                            </w:r>
                            <w:r w:rsidRPr="00035C68">
                              <w:rPr>
                                <w:color w:val="080808"/>
                                <w:sz w:val="16"/>
                                <w:szCs w:val="16"/>
                              </w:rPr>
                              <w:br/>
                              <w:t xml:space="preserve">                    </w:t>
                            </w:r>
                            <w:r w:rsidRPr="00035C68">
                              <w:rPr>
                                <w:color w:val="871094"/>
                                <w:sz w:val="16"/>
                                <w:szCs w:val="16"/>
                              </w:rPr>
                              <w:t>"Electricity"</w:t>
                            </w:r>
                            <w:r w:rsidRPr="00035C68">
                              <w:rPr>
                                <w:color w:val="080808"/>
                                <w:sz w:val="16"/>
                                <w:szCs w:val="16"/>
                              </w:rPr>
                              <w:t xml:space="preserve">: </w:t>
                            </w:r>
                            <w:r w:rsidRPr="00035C68">
                              <w:rPr>
                                <w:color w:val="067D17"/>
                                <w:sz w:val="16"/>
                                <w:szCs w:val="16"/>
                              </w:rPr>
                              <w:t>"E"</w:t>
                            </w:r>
                            <w:r w:rsidRPr="00035C68">
                              <w:rPr>
                                <w:color w:val="080808"/>
                                <w:sz w:val="16"/>
                                <w:szCs w:val="16"/>
                              </w:rPr>
                              <w:t>,</w:t>
                            </w:r>
                            <w:r w:rsidRPr="00035C68">
                              <w:rPr>
                                <w:color w:val="080808"/>
                                <w:sz w:val="16"/>
                                <w:szCs w:val="16"/>
                              </w:rPr>
                              <w:br/>
                              <w:t xml:space="preserve">                    </w:t>
                            </w:r>
                            <w:r w:rsidRPr="00035C68">
                              <w:rPr>
                                <w:color w:val="871094"/>
                                <w:sz w:val="16"/>
                                <w:szCs w:val="16"/>
                              </w:rPr>
                              <w:t>"Natural Gas"</w:t>
                            </w:r>
                            <w:r w:rsidRPr="00035C68">
                              <w:rPr>
                                <w:color w:val="080808"/>
                                <w:sz w:val="16"/>
                                <w:szCs w:val="16"/>
                              </w:rPr>
                              <w:t xml:space="preserve">: </w:t>
                            </w:r>
                            <w:r w:rsidRPr="00035C68">
                              <w:rPr>
                                <w:color w:val="067D17"/>
                                <w:sz w:val="16"/>
                                <w:szCs w:val="16"/>
                              </w:rPr>
                              <w:t>"NG"</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carrier_mapping_attribute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"name"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aggregate_assets</w:t>
                            </w:r>
                            <w:proofErr w:type="spellEnd"/>
                            <w:r w:rsidRPr="00035C68">
                              <w:rPr>
                                <w:color w:val="871094"/>
                                <w:sz w:val="16"/>
                                <w:szCs w:val="16"/>
                              </w:rPr>
                              <w:t>"</w:t>
                            </w:r>
                            <w:r w:rsidRPr="00035C68">
                              <w:rPr>
                                <w:color w:val="080808"/>
                                <w:sz w:val="16"/>
                                <w:szCs w:val="16"/>
                              </w:rPr>
                              <w:t xml:space="preserve">: </w:t>
                            </w:r>
                            <w:r w:rsidRPr="00035C68">
                              <w:rPr>
                                <w:color w:val="0033B3"/>
                                <w:sz w:val="16"/>
                                <w:szCs w:val="16"/>
                              </w:rPr>
                              <w:t>true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connect_infra_config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"endpoint"</w:t>
                            </w:r>
                            <w:r w:rsidRPr="00035C68">
                              <w:rPr>
                                <w:color w:val="080808"/>
                                <w:sz w:val="16"/>
                                <w:szCs w:val="16"/>
                              </w:rPr>
                              <w:t xml:space="preserve">: </w:t>
                            </w:r>
                            <w:r w:rsidRPr="00035C68">
                              <w:rPr>
                                <w:color w:val="067D17"/>
                                <w:sz w:val="16"/>
                                <w:szCs w:val="16"/>
                              </w:rPr>
                              <w:t>"http://connectinfra:9213"</w:t>
                            </w:r>
                            <w:r w:rsidRPr="00035C68">
                              <w:rPr>
                                <w:color w:val="080808"/>
                                <w:sz w:val="16"/>
                                <w:szCs w:val="16"/>
                              </w:rPr>
                              <w:t>,</w:t>
                            </w:r>
                            <w:r w:rsidRPr="00035C68">
                              <w:rPr>
                                <w:color w:val="080808"/>
                                <w:sz w:val="16"/>
                                <w:szCs w:val="16"/>
                              </w:rPr>
                              <w:br/>
                              <w:t xml:space="preserve">                    </w:t>
                            </w:r>
                            <w:r w:rsidRPr="00035C68">
                              <w:rPr>
                                <w:color w:val="871094"/>
                                <w:sz w:val="16"/>
                                <w:szCs w:val="16"/>
                              </w:rPr>
                              <w:t>"path"</w:t>
                            </w:r>
                            <w:r w:rsidRPr="00035C68">
                              <w:rPr>
                                <w:color w:val="080808"/>
                                <w:sz w:val="16"/>
                                <w:szCs w:val="16"/>
                              </w:rPr>
                              <w:t xml:space="preserve">: </w:t>
                            </w:r>
                            <w:r w:rsidRPr="00035C68">
                              <w:rPr>
                                <w:color w:val="067D17"/>
                                <w:sz w:val="16"/>
                                <w:szCs w:val="16"/>
                              </w:rPr>
                              <w:t>"/</w:t>
                            </w:r>
                            <w:proofErr w:type="spellStart"/>
                            <w:r w:rsidRPr="00035C68">
                              <w:rPr>
                                <w:color w:val="067D17"/>
                                <w:sz w:val="16"/>
                                <w:szCs w:val="16"/>
                              </w:rPr>
                              <w:t>connect_infra</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base_path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esdl_path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"macro-use-case/Regionalization/</w:t>
                            </w:r>
                            <w:proofErr w:type="spellStart"/>
                            <w:r w:rsidRPr="00035C68">
                              <w:rPr>
                                <w:color w:val="067D17"/>
                                <w:sz w:val="16"/>
                                <w:szCs w:val="16"/>
                              </w:rPr>
                              <w:t>regionalized.esdl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infra_esdl_path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"macro-use-case/input/moter_infra_electr_h2_transport.esdl"</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w:t>
                            </w:r>
                            <w:proofErr w:type="spellStart"/>
                            <w:r w:rsidRPr="00035C68">
                              <w:rPr>
                                <w:color w:val="067D17"/>
                                <w:sz w:val="16"/>
                                <w:szCs w:val="16"/>
                              </w:rPr>
                              <w:t>ConnectInfra</w:t>
                            </w:r>
                            <w:proofErr w:type="spellEnd"/>
                            <w:r w:rsidRPr="00035C68">
                              <w:rPr>
                                <w:color w:val="067D17"/>
                                <w:sz w:val="16"/>
                                <w:szCs w:val="16"/>
                              </w:rPr>
                              <w:t>/connect-infra-</w:t>
                            </w:r>
                            <w:proofErr w:type="spellStart"/>
                            <w:r w:rsidRPr="00035C68">
                              <w:rPr>
                                <w:color w:val="067D17"/>
                                <w:sz w:val="16"/>
                                <w:szCs w:val="16"/>
                              </w:rPr>
                              <w:t>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Moter</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"MOTER"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w:t>
                            </w:r>
                            <w:proofErr w:type="spellStart"/>
                            <w:r w:rsidRPr="00035C68">
                              <w:rPr>
                                <w:color w:val="067D17"/>
                                <w:sz w:val="16"/>
                                <w:szCs w:val="16"/>
                              </w:rPr>
                              <w:t>ConnectInfra</w:t>
                            </w:r>
                            <w:proofErr w:type="spellEnd"/>
                            <w:r w:rsidRPr="00035C68">
                              <w:rPr>
                                <w:color w:val="067D17"/>
                                <w:sz w:val="16"/>
                                <w:szCs w:val="16"/>
                              </w:rPr>
                              <w:t>/connect-infra-</w:t>
                            </w:r>
                            <w:proofErr w:type="spellStart"/>
                            <w:r w:rsidRPr="00035C68">
                              <w:rPr>
                                <w:color w:val="067D17"/>
                                <w:sz w:val="16"/>
                                <w:szCs w:val="16"/>
                              </w:rPr>
                              <w:t>output.esdl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"macro-use-case/MOTER/</w:t>
                            </w:r>
                            <w:proofErr w:type="spellStart"/>
                            <w:r w:rsidRPr="00035C68">
                              <w:rPr>
                                <w:color w:val="067D17"/>
                                <w:sz w:val="16"/>
                                <w:szCs w:val="16"/>
                              </w:rPr>
                              <w:t>moter_output.esdl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w:t>
                            </w:r>
                          </w:p>
                          <w:p w14:paraId="6ED8182E" w14:textId="1031BC46" w:rsidR="00A14F38" w:rsidRDefault="00A14F38"/>
                        </w:txbxContent>
                      </wps:txbx>
                      <wps:bodyPr rot="0" vert="horz" wrap="square" lIns="91440" tIns="45720" rIns="91440" bIns="45720" anchor="t" anchorCtr="0">
                        <a:noAutofit/>
                      </wps:bodyPr>
                    </wps:wsp>
                  </a:graphicData>
                </a:graphic>
              </wp:inline>
            </w:drawing>
          </mc:Choice>
          <mc:Fallback>
            <w:pict>
              <v:shape w14:anchorId="17B5B1BA" id="_x0000_s1028" type="#_x0000_t202" style="width:465.75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">
                <v:textbox>
                  <w:txbxContent>
                    <w:p w14:paraId="5283E4C3" w14:textId="294073FF" w:rsidR="00A14F38" w:rsidRPr="00035C68" w:rsidRDefault="00035C68" w:rsidP="00A14F38">
                      <w:pPr>
                        <w:pStyle w:val="HTMLPreformatted"/>
                        <w:shd w:val="clear" w:color="auto" w:fill="FFFFFF"/>
                        <w:rPr>
                          <w:color w:val="080808"/>
                          <w:sz w:val="16"/>
                          <w:szCs w:val="16"/>
                        </w:rPr>
                      </w:pPr>
                      <w:r w:rsidRPr="00035C68">
                        <w:rPr>
                          <w:color w:val="871094"/>
                          <w:sz w:val="16"/>
                          <w:szCs w:val="16"/>
                        </w:rPr>
                        <w:t xml:space="preserve">       </w:t>
                      </w:r>
                      <w:r w:rsidR="00A14F38" w:rsidRPr="00035C68">
                        <w:rPr>
                          <w:color w:val="871094"/>
                          <w:sz w:val="16"/>
                          <w:szCs w:val="16"/>
                        </w:rPr>
                        <w:t>"</w:t>
                      </w:r>
                      <w:proofErr w:type="spellStart"/>
                      <w:r w:rsidR="00A14F38" w:rsidRPr="00035C68">
                        <w:rPr>
                          <w:color w:val="871094"/>
                          <w:sz w:val="16"/>
                          <w:szCs w:val="16"/>
                        </w:rPr>
                        <w:t>Connect_Infra</w:t>
                      </w:r>
                      <w:proofErr w:type="spellEnd"/>
                      <w:r w:rsidR="00A14F38" w:rsidRPr="00035C68">
                        <w:rPr>
                          <w:color w:val="871094"/>
                          <w:sz w:val="16"/>
                          <w:szCs w:val="16"/>
                        </w:rPr>
                        <w:t>"</w:t>
                      </w:r>
                      <w:r w:rsidR="00A14F38" w:rsidRPr="00035C68">
                        <w:rPr>
                          <w:color w:val="080808"/>
                          <w:sz w:val="16"/>
                          <w:szCs w:val="16"/>
                        </w:rPr>
                        <w:t>: {</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api_id</w:t>
                      </w:r>
                      <w:proofErr w:type="spellEnd"/>
                      <w:r w:rsidR="00A14F38" w:rsidRPr="00035C68">
                        <w:rPr>
                          <w:color w:val="871094"/>
                          <w:sz w:val="16"/>
                          <w:szCs w:val="16"/>
                        </w:rPr>
                        <w:t>"</w:t>
                      </w:r>
                      <w:r w:rsidR="00A14F38" w:rsidRPr="00035C68">
                        <w:rPr>
                          <w:color w:val="080808"/>
                          <w:sz w:val="16"/>
                          <w:szCs w:val="16"/>
                        </w:rPr>
                        <w:t xml:space="preserve">: </w:t>
                      </w:r>
                      <w:r w:rsidR="00A14F38" w:rsidRPr="00035C68">
                        <w:rPr>
                          <w:color w:val="067D17"/>
                          <w:sz w:val="16"/>
                          <w:szCs w:val="16"/>
                        </w:rPr>
                        <w:t>"CONNECT_INFRA"</w:t>
                      </w:r>
                      <w:r w:rsidR="00A14F38" w:rsidRPr="00035C68">
                        <w:rPr>
                          <w:color w:val="080808"/>
                          <w:sz w:val="16"/>
                          <w:szCs w:val="16"/>
                        </w:rPr>
                        <w:t>,</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model_config</w:t>
                      </w:r>
                      <w:proofErr w:type="spellEnd"/>
                      <w:r w:rsidR="00A14F38" w:rsidRPr="00035C68">
                        <w:rPr>
                          <w:color w:val="871094"/>
                          <w:sz w:val="16"/>
                          <w:szCs w:val="16"/>
                        </w:rPr>
                        <w:t>"</w:t>
                      </w:r>
                      <w:r w:rsidR="00A14F38" w:rsidRPr="00035C68">
                        <w:rPr>
                          <w:color w:val="080808"/>
                          <w:sz w:val="16"/>
                          <w:szCs w:val="16"/>
                        </w:rPr>
                        <w:t>: {</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region_to_nodes_mapping</w:t>
                      </w:r>
                      <w:proofErr w:type="spellEnd"/>
                      <w:r w:rsidR="00A14F38" w:rsidRPr="00035C68">
                        <w:rPr>
                          <w:color w:val="871094"/>
                          <w:sz w:val="16"/>
                          <w:szCs w:val="16"/>
                        </w:rPr>
                        <w:t>"</w:t>
                      </w:r>
                      <w:r w:rsidR="00A14F38" w:rsidRPr="00035C68">
                        <w:rPr>
                          <w:color w:val="080808"/>
                          <w:sz w:val="16"/>
                          <w:szCs w:val="16"/>
                        </w:rPr>
                        <w:t>: {</w:t>
                      </w:r>
                      <w:r w:rsidR="00A14F38" w:rsidRPr="00035C68">
                        <w:rPr>
                          <w:color w:val="871094"/>
                          <w:sz w:val="16"/>
                          <w:szCs w:val="16"/>
                        </w:rPr>
                        <w:t>"GM0010"</w:t>
                      </w:r>
                      <w:r w:rsidR="00A14F38" w:rsidRPr="00035C68">
                        <w:rPr>
                          <w:color w:val="080808"/>
                          <w:sz w:val="16"/>
                          <w:szCs w:val="16"/>
                        </w:rPr>
                        <w:t>: {</w:t>
                      </w:r>
                      <w:r w:rsidR="00A14F38" w:rsidRPr="00035C68">
                        <w:rPr>
                          <w:color w:val="871094"/>
                          <w:sz w:val="16"/>
                          <w:szCs w:val="16"/>
                        </w:rPr>
                        <w:t>"E"</w:t>
                      </w:r>
                      <w:r w:rsidR="00A14F38" w:rsidRPr="00035C68">
                        <w:rPr>
                          <w:color w:val="080808"/>
                          <w:sz w:val="16"/>
                          <w:szCs w:val="16"/>
                        </w:rPr>
                        <w:t xml:space="preserve">: </w:t>
                      </w:r>
                      <w:r w:rsidR="00A14F38" w:rsidRPr="00035C68">
                        <w:rPr>
                          <w:color w:val="067D17"/>
                          <w:sz w:val="16"/>
                          <w:szCs w:val="16"/>
                        </w:rPr>
                        <w:t>"1030"</w:t>
                      </w:r>
                      <w:r w:rsidR="00A14F38" w:rsidRPr="00035C68">
                        <w:rPr>
                          <w:color w:val="080808"/>
                          <w:sz w:val="16"/>
                          <w:szCs w:val="16"/>
                        </w:rPr>
                        <w:t xml:space="preserve">, </w:t>
                      </w:r>
                      <w:r w:rsidR="00A14F38" w:rsidRPr="00035C68">
                        <w:rPr>
                          <w:color w:val="871094"/>
                          <w:sz w:val="16"/>
                          <w:szCs w:val="16"/>
                        </w:rPr>
                        <w:t>"NG"</w:t>
                      </w:r>
                      <w:r w:rsidR="00A14F38" w:rsidRPr="00035C68">
                        <w:rPr>
                          <w:color w:val="080808"/>
                          <w:sz w:val="16"/>
                          <w:szCs w:val="16"/>
                        </w:rPr>
                        <w:t xml:space="preserve">: </w:t>
                      </w:r>
                      <w:r w:rsidR="00A14F38" w:rsidRPr="00035C68">
                        <w:rPr>
                          <w:color w:val="067D17"/>
                          <w:sz w:val="16"/>
                          <w:szCs w:val="16"/>
                        </w:rPr>
                        <w:t>"2030"</w:t>
                      </w:r>
                      <w:r w:rsidR="00A14F38" w:rsidRPr="00035C68">
                        <w:rPr>
                          <w:color w:val="080808"/>
                          <w:sz w:val="16"/>
                          <w:szCs w:val="16"/>
                        </w:rPr>
                        <w:t xml:space="preserve">, </w:t>
                      </w:r>
                      <w:r w:rsidR="00A14F38" w:rsidRPr="00035C68">
                        <w:rPr>
                          <w:color w:val="871094"/>
                          <w:sz w:val="16"/>
                          <w:szCs w:val="16"/>
                        </w:rPr>
                        <w:t>"heat"</w:t>
                      </w:r>
                      <w:r w:rsidR="00A14F38" w:rsidRPr="00035C68">
                        <w:rPr>
                          <w:color w:val="080808"/>
                          <w:sz w:val="16"/>
                          <w:szCs w:val="16"/>
                        </w:rPr>
                        <w:t xml:space="preserve">: </w:t>
                      </w:r>
                      <w:r w:rsidR="00A14F38" w:rsidRPr="00035C68">
                        <w:rPr>
                          <w:color w:val="067D17"/>
                          <w:sz w:val="16"/>
                          <w:szCs w:val="16"/>
                        </w:rPr>
                        <w:t>"3031"</w:t>
                      </w:r>
                      <w:r w:rsidR="00A14F38" w:rsidRPr="00035C68">
                        <w:rPr>
                          <w:color w:val="080808"/>
                          <w:sz w:val="16"/>
                          <w:szCs w:val="16"/>
                        </w:rPr>
                        <w:t xml:space="preserve">, </w:t>
                      </w:r>
                      <w:r w:rsidR="00A14F38" w:rsidRPr="00035C68">
                        <w:rPr>
                          <w:color w:val="871094"/>
                          <w:sz w:val="16"/>
                          <w:szCs w:val="16"/>
                        </w:rPr>
                        <w:t>"hydrogen"</w:t>
                      </w:r>
                      <w:r w:rsidR="00A14F38" w:rsidRPr="00035C68">
                        <w:rPr>
                          <w:color w:val="080808"/>
                          <w:sz w:val="16"/>
                          <w:szCs w:val="16"/>
                        </w:rPr>
                        <w:t xml:space="preserve">: </w:t>
                      </w:r>
                      <w:r w:rsidR="00A14F38" w:rsidRPr="00035C68">
                        <w:rPr>
                          <w:color w:val="067D17"/>
                          <w:sz w:val="16"/>
                          <w:szCs w:val="16"/>
                        </w:rPr>
                        <w:t>"4030"</w:t>
                      </w:r>
                      <w:r w:rsidR="00A14F38" w:rsidRPr="00035C68">
                        <w:rPr>
                          <w:color w:val="080808"/>
                          <w:sz w:val="16"/>
                          <w:szCs w:val="16"/>
                        </w:rPr>
                        <w:t>}, …</w:t>
                      </w:r>
                    </w:p>
                    <w:p w14:paraId="28EBDC1E" w14:textId="77777777" w:rsidR="00A14F38" w:rsidRPr="00035C68" w:rsidRDefault="00A14F38" w:rsidP="00A14F38">
                      <w:pPr>
                        <w:pStyle w:val="HTMLPreformatted"/>
                        <w:shd w:val="clear" w:color="auto" w:fill="FFFFFF"/>
                        <w:rPr>
                          <w:color w:val="080808"/>
                          <w:sz w:val="16"/>
                          <w:szCs w:val="16"/>
                        </w:rPr>
                      </w:pPr>
                      <w:r w:rsidRPr="00035C68">
                        <w:rPr>
                          <w:color w:val="871094"/>
                          <w:sz w:val="16"/>
                          <w:szCs w:val="16"/>
                        </w:rPr>
                        <w:tab/>
                        <w:t xml:space="preserve">     "</w:t>
                      </w:r>
                      <w:proofErr w:type="spellStart"/>
                      <w:r w:rsidRPr="00035C68">
                        <w:rPr>
                          <w:color w:val="871094"/>
                          <w:sz w:val="16"/>
                          <w:szCs w:val="16"/>
                        </w:rPr>
                        <w:t>region_to_nodes_mapping_attribute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proofErr w:type="spellStart"/>
                      <w:r w:rsidRPr="00035C68">
                        <w:rPr>
                          <w:color w:val="067D17"/>
                          <w:sz w:val="16"/>
                          <w:szCs w:val="16"/>
                        </w:rPr>
                        <w:t>originalIdInSource</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carrier_mapping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"Hydrogen"</w:t>
                      </w:r>
                      <w:r w:rsidRPr="00035C68">
                        <w:rPr>
                          <w:color w:val="080808"/>
                          <w:sz w:val="16"/>
                          <w:szCs w:val="16"/>
                        </w:rPr>
                        <w:t xml:space="preserve">: </w:t>
                      </w:r>
                      <w:r w:rsidRPr="00035C68">
                        <w:rPr>
                          <w:color w:val="067D17"/>
                          <w:sz w:val="16"/>
                          <w:szCs w:val="16"/>
                        </w:rPr>
                        <w:t>"hydrogen"</w:t>
                      </w:r>
                      <w:r w:rsidRPr="00035C68">
                        <w:rPr>
                          <w:color w:val="080808"/>
                          <w:sz w:val="16"/>
                          <w:szCs w:val="16"/>
                        </w:rPr>
                        <w:t>,</w:t>
                      </w:r>
                      <w:r w:rsidRPr="00035C68">
                        <w:rPr>
                          <w:color w:val="080808"/>
                          <w:sz w:val="16"/>
                          <w:szCs w:val="16"/>
                        </w:rPr>
                        <w:br/>
                        <w:t xml:space="preserve">                    </w:t>
                      </w:r>
                      <w:r w:rsidRPr="00035C68">
                        <w:rPr>
                          <w:color w:val="871094"/>
                          <w:sz w:val="16"/>
                          <w:szCs w:val="16"/>
                        </w:rPr>
                        <w:t>"Electricity"</w:t>
                      </w:r>
                      <w:r w:rsidRPr="00035C68">
                        <w:rPr>
                          <w:color w:val="080808"/>
                          <w:sz w:val="16"/>
                          <w:szCs w:val="16"/>
                        </w:rPr>
                        <w:t xml:space="preserve">: </w:t>
                      </w:r>
                      <w:r w:rsidRPr="00035C68">
                        <w:rPr>
                          <w:color w:val="067D17"/>
                          <w:sz w:val="16"/>
                          <w:szCs w:val="16"/>
                        </w:rPr>
                        <w:t>"E"</w:t>
                      </w:r>
                      <w:r w:rsidRPr="00035C68">
                        <w:rPr>
                          <w:color w:val="080808"/>
                          <w:sz w:val="16"/>
                          <w:szCs w:val="16"/>
                        </w:rPr>
                        <w:t>,</w:t>
                      </w:r>
                      <w:r w:rsidRPr="00035C68">
                        <w:rPr>
                          <w:color w:val="080808"/>
                          <w:sz w:val="16"/>
                          <w:szCs w:val="16"/>
                        </w:rPr>
                        <w:br/>
                        <w:t xml:space="preserve">                    </w:t>
                      </w:r>
                      <w:r w:rsidRPr="00035C68">
                        <w:rPr>
                          <w:color w:val="871094"/>
                          <w:sz w:val="16"/>
                          <w:szCs w:val="16"/>
                        </w:rPr>
                        <w:t>"Natural Gas"</w:t>
                      </w:r>
                      <w:r w:rsidRPr="00035C68">
                        <w:rPr>
                          <w:color w:val="080808"/>
                          <w:sz w:val="16"/>
                          <w:szCs w:val="16"/>
                        </w:rPr>
                        <w:t xml:space="preserve">: </w:t>
                      </w:r>
                      <w:r w:rsidRPr="00035C68">
                        <w:rPr>
                          <w:color w:val="067D17"/>
                          <w:sz w:val="16"/>
                          <w:szCs w:val="16"/>
                        </w:rPr>
                        <w:t>"NG"</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carrier_mapping_attribute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"name"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aggregate_assets</w:t>
                      </w:r>
                      <w:proofErr w:type="spellEnd"/>
                      <w:r w:rsidRPr="00035C68">
                        <w:rPr>
                          <w:color w:val="871094"/>
                          <w:sz w:val="16"/>
                          <w:szCs w:val="16"/>
                        </w:rPr>
                        <w:t>"</w:t>
                      </w:r>
                      <w:r w:rsidRPr="00035C68">
                        <w:rPr>
                          <w:color w:val="080808"/>
                          <w:sz w:val="16"/>
                          <w:szCs w:val="16"/>
                        </w:rPr>
                        <w:t xml:space="preserve">: </w:t>
                      </w:r>
                      <w:r w:rsidRPr="00035C68">
                        <w:rPr>
                          <w:color w:val="0033B3"/>
                          <w:sz w:val="16"/>
                          <w:szCs w:val="16"/>
                        </w:rPr>
                        <w:t>true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connect_infra_config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"endpoint"</w:t>
                      </w:r>
                      <w:r w:rsidRPr="00035C68">
                        <w:rPr>
                          <w:color w:val="080808"/>
                          <w:sz w:val="16"/>
                          <w:szCs w:val="16"/>
                        </w:rPr>
                        <w:t xml:space="preserve">: </w:t>
                      </w:r>
                      <w:r w:rsidRPr="00035C68">
                        <w:rPr>
                          <w:color w:val="067D17"/>
                          <w:sz w:val="16"/>
                          <w:szCs w:val="16"/>
                        </w:rPr>
                        <w:t>"http://connectinfra:9213"</w:t>
                      </w:r>
                      <w:r w:rsidRPr="00035C68">
                        <w:rPr>
                          <w:color w:val="080808"/>
                          <w:sz w:val="16"/>
                          <w:szCs w:val="16"/>
                        </w:rPr>
                        <w:t>,</w:t>
                      </w:r>
                      <w:r w:rsidRPr="00035C68">
                        <w:rPr>
                          <w:color w:val="080808"/>
                          <w:sz w:val="16"/>
                          <w:szCs w:val="16"/>
                        </w:rPr>
                        <w:br/>
                        <w:t xml:space="preserve">                    </w:t>
                      </w:r>
                      <w:r w:rsidRPr="00035C68">
                        <w:rPr>
                          <w:color w:val="871094"/>
                          <w:sz w:val="16"/>
                          <w:szCs w:val="16"/>
                        </w:rPr>
                        <w:t>"path"</w:t>
                      </w:r>
                      <w:r w:rsidRPr="00035C68">
                        <w:rPr>
                          <w:color w:val="080808"/>
                          <w:sz w:val="16"/>
                          <w:szCs w:val="16"/>
                        </w:rPr>
                        <w:t xml:space="preserve">: </w:t>
                      </w:r>
                      <w:r w:rsidRPr="00035C68">
                        <w:rPr>
                          <w:color w:val="067D17"/>
                          <w:sz w:val="16"/>
                          <w:szCs w:val="16"/>
                        </w:rPr>
                        <w:t>"/</w:t>
                      </w:r>
                      <w:proofErr w:type="spellStart"/>
                      <w:r w:rsidRPr="00035C68">
                        <w:rPr>
                          <w:color w:val="067D17"/>
                          <w:sz w:val="16"/>
                          <w:szCs w:val="16"/>
                        </w:rPr>
                        <w:t>connect_infra</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base_path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esdl_path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"macro-use-case/Regionalization/</w:t>
                      </w:r>
                      <w:proofErr w:type="spellStart"/>
                      <w:r w:rsidRPr="00035C68">
                        <w:rPr>
                          <w:color w:val="067D17"/>
                          <w:sz w:val="16"/>
                          <w:szCs w:val="16"/>
                        </w:rPr>
                        <w:t>regionalized.esdl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infra_esdl_path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"macro-use-case/input/moter_infra_electr_h2_transport.esdl"</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w:t>
                      </w:r>
                      <w:proofErr w:type="spellStart"/>
                      <w:r w:rsidRPr="00035C68">
                        <w:rPr>
                          <w:color w:val="067D17"/>
                          <w:sz w:val="16"/>
                          <w:szCs w:val="16"/>
                        </w:rPr>
                        <w:t>ConnectInfra</w:t>
                      </w:r>
                      <w:proofErr w:type="spellEnd"/>
                      <w:r w:rsidRPr="00035C68">
                        <w:rPr>
                          <w:color w:val="067D17"/>
                          <w:sz w:val="16"/>
                          <w:szCs w:val="16"/>
                        </w:rPr>
                        <w:t>/connect-infra-</w:t>
                      </w:r>
                      <w:proofErr w:type="spellStart"/>
                      <w:r w:rsidRPr="00035C68">
                        <w:rPr>
                          <w:color w:val="067D17"/>
                          <w:sz w:val="16"/>
                          <w:szCs w:val="16"/>
                        </w:rPr>
                        <w:t>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Moter</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"MOTER"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w:t>
                      </w:r>
                      <w:proofErr w:type="spellStart"/>
                      <w:r w:rsidRPr="00035C68">
                        <w:rPr>
                          <w:color w:val="067D17"/>
                          <w:sz w:val="16"/>
                          <w:szCs w:val="16"/>
                        </w:rPr>
                        <w:t>ConnectInfra</w:t>
                      </w:r>
                      <w:proofErr w:type="spellEnd"/>
                      <w:r w:rsidRPr="00035C68">
                        <w:rPr>
                          <w:color w:val="067D17"/>
                          <w:sz w:val="16"/>
                          <w:szCs w:val="16"/>
                        </w:rPr>
                        <w:t>/connect-infra-</w:t>
                      </w:r>
                      <w:proofErr w:type="spellStart"/>
                      <w:r w:rsidRPr="00035C68">
                        <w:rPr>
                          <w:color w:val="067D17"/>
                          <w:sz w:val="16"/>
                          <w:szCs w:val="16"/>
                        </w:rPr>
                        <w:t>output.esdl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"macro-use-case/MOTER/</w:t>
                      </w:r>
                      <w:proofErr w:type="spellStart"/>
                      <w:r w:rsidRPr="00035C68">
                        <w:rPr>
                          <w:color w:val="067D17"/>
                          <w:sz w:val="16"/>
                          <w:szCs w:val="16"/>
                        </w:rPr>
                        <w:t>moter_output.esdl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w:t>
                      </w:r>
                    </w:p>
                    <w:p w14:paraId="6ED8182E" w14:textId="1031BC46" w:rsidR="00A14F38" w:rsidRDefault="00A14F38"/>
                  </w:txbxContent>
                </v:textbox>
                <w10:anchorlock/>
              </v:shape>
            </w:pict>
          </mc:Fallback>
        </mc:AlternateContent>
      </w:r>
    </w:p>
    <w:p w14:paraId="3232B63F" w14:textId="2E6DA72A" w:rsidR="00035C68" w:rsidRDefault="00035C68" w:rsidP="00635678">
      <w:pPr>
        <w:rPr>
          <w:lang w:val="en-GB"/>
        </w:rPr>
      </w:pPr>
    </w:p>
    <w:p w14:paraId="6CCDAE6C" w14:textId="279D12EC" w:rsidR="00035C68" w:rsidRDefault="004E72A7" w:rsidP="00635678">
      <w:pPr>
        <w:rPr>
          <w:lang w:val="en-GB"/>
        </w:rPr>
      </w:pPr>
      <w:r>
        <w:rPr>
          <w:lang w:val="en-GB"/>
        </w:rPr>
        <w:t xml:space="preserve">For each step or </w:t>
      </w:r>
      <w:proofErr w:type="gramStart"/>
      <w:r>
        <w:rPr>
          <w:lang w:val="en-GB"/>
        </w:rPr>
        <w:t>task</w:t>
      </w:r>
      <w:proofErr w:type="gramEnd"/>
      <w:r>
        <w:rPr>
          <w:lang w:val="en-GB"/>
        </w:rPr>
        <w:t xml:space="preserve"> a configuration is defined. The ‘</w:t>
      </w:r>
      <w:proofErr w:type="spellStart"/>
      <w:r>
        <w:rPr>
          <w:lang w:val="en-GB"/>
        </w:rPr>
        <w:t>app_id</w:t>
      </w:r>
      <w:proofErr w:type="spellEnd"/>
      <w:r>
        <w:rPr>
          <w:lang w:val="en-GB"/>
        </w:rPr>
        <w:t>’ refers to the ID of the model adapter that is used in each step. This ID is searched for in the Adapter Registry</w:t>
      </w:r>
      <w:r w:rsidR="00D36EF7">
        <w:rPr>
          <w:lang w:val="en-GB"/>
        </w:rPr>
        <w:t xml:space="preserve"> to receive information about where to find the adapter of that specific model such that it can be used by the orchestrator to be run.</w:t>
      </w:r>
      <w:r w:rsidR="0069022F">
        <w:rPr>
          <w:lang w:val="en-GB"/>
        </w:rPr>
        <w:t xml:space="preserve"> The configuration of each adapter is described in more detail in the source code repository of the adapter.</w:t>
      </w:r>
    </w:p>
    <w:p w14:paraId="63184642" w14:textId="3E787EC2" w:rsidR="00035C68" w:rsidRDefault="00295231" w:rsidP="00635678">
      <w:pPr>
        <w:rPr>
          <w:lang w:val="en-GB"/>
        </w:rPr>
      </w:pPr>
      <w:r>
        <w:rPr>
          <w:lang w:val="en-GB"/>
        </w:rPr>
        <w:t>In Airflow you can use this configuration to start a workflow:</w:t>
      </w:r>
    </w:p>
    <w:p w14:paraId="75F8CAB4" w14:textId="77777777" w:rsidR="00C5421F" w:rsidRDefault="00C5421F" w:rsidP="00C5421F">
      <w:pPr>
        <w:keepNext/>
      </w:pPr>
      <w:r w:rsidRPr="00C5421F">
        <w:rPr>
          <w:noProof/>
          <w:lang w:val="en-GB"/>
        </w:rPr>
        <w:lastRenderedPageBreak/>
        <w:drawing>
          <wp:inline distT="0" distB="0" distL="0" distR="0" wp14:anchorId="02DEBFC2" wp14:editId="5D61FD5D">
            <wp:extent cx="5943600" cy="3000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0375"/>
                    </a:xfrm>
                    <a:prstGeom prst="rect">
                      <a:avLst/>
                    </a:prstGeom>
                  </pic:spPr>
                </pic:pic>
              </a:graphicData>
            </a:graphic>
          </wp:inline>
        </w:drawing>
      </w:r>
    </w:p>
    <w:p w14:paraId="5CBC3483" w14:textId="73EDCFBE" w:rsidR="00295231" w:rsidRDefault="00C5421F" w:rsidP="00C5421F">
      <w:pPr>
        <w:pStyle w:val="Caption"/>
      </w:pPr>
      <w:r>
        <w:t xml:space="preserve">Figure </w:t>
      </w:r>
      <w:r>
        <w:fldChar w:fldCharType="begin"/>
      </w:r>
      <w:r>
        <w:instrText xml:space="preserve"> SEQ Figure \* ARABIC </w:instrText>
      </w:r>
      <w:r>
        <w:fldChar w:fldCharType="separate"/>
      </w:r>
      <w:r w:rsidR="005C3C57">
        <w:rPr>
          <w:noProof/>
        </w:rPr>
        <w:t>5</w:t>
      </w:r>
      <w:r>
        <w:fldChar w:fldCharType="end"/>
      </w:r>
      <w:r>
        <w:t xml:space="preserve">: Configuring the workflow in the Apache Airflow </w:t>
      </w:r>
      <w:proofErr w:type="gramStart"/>
      <w:r>
        <w:t>orchestrator</w:t>
      </w:r>
      <w:proofErr w:type="gramEnd"/>
    </w:p>
    <w:p w14:paraId="44ACFADB" w14:textId="77777777" w:rsidR="00C5421F" w:rsidRDefault="00C5421F" w:rsidP="00C5421F">
      <w:pPr>
        <w:pStyle w:val="BodyText"/>
        <w:rPr>
          <w:lang w:val="en-GB" w:eastAsia="zh-CN"/>
        </w:rPr>
      </w:pPr>
    </w:p>
    <w:p w14:paraId="6926DBD6" w14:textId="16F1D720" w:rsidR="00C5421F" w:rsidRDefault="00C5421F" w:rsidP="00C5421F">
      <w:pPr>
        <w:pStyle w:val="BodyText"/>
        <w:rPr>
          <w:lang w:val="en-GB" w:eastAsia="zh-CN"/>
        </w:rPr>
      </w:pPr>
      <w:r>
        <w:rPr>
          <w:lang w:val="en-GB" w:eastAsia="zh-CN"/>
        </w:rPr>
        <w:t>When the Trigger button is pressed, the workflow will be started.</w:t>
      </w:r>
      <w:r w:rsidR="00CF49B0">
        <w:rPr>
          <w:lang w:val="en-GB" w:eastAsia="zh-CN"/>
        </w:rPr>
        <w:t xml:space="preserve"> The border around each step shows the status of the </w:t>
      </w:r>
      <w:r w:rsidR="002D4E33">
        <w:rPr>
          <w:lang w:val="en-GB" w:eastAsia="zh-CN"/>
        </w:rPr>
        <w:t>task, e.g. dark green means a successful model execution.</w:t>
      </w:r>
    </w:p>
    <w:p w14:paraId="1BA49498" w14:textId="3ABDB15A" w:rsidR="00C5421F" w:rsidRDefault="009A7282" w:rsidP="00C5421F">
      <w:pPr>
        <w:pStyle w:val="BodyText"/>
        <w:rPr>
          <w:lang w:val="en-GB" w:eastAsia="zh-CN"/>
        </w:rPr>
      </w:pPr>
      <w:r w:rsidRPr="009A7282">
        <w:rPr>
          <w:noProof/>
          <w:lang w:val="en-GB" w:eastAsia="zh-CN"/>
        </w:rPr>
        <w:drawing>
          <wp:inline distT="0" distB="0" distL="0" distR="0" wp14:anchorId="1A498BDC" wp14:editId="165517F2">
            <wp:extent cx="5943600" cy="17310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1010"/>
                    </a:xfrm>
                    <a:prstGeom prst="rect">
                      <a:avLst/>
                    </a:prstGeom>
                  </pic:spPr>
                </pic:pic>
              </a:graphicData>
            </a:graphic>
          </wp:inline>
        </w:drawing>
      </w:r>
    </w:p>
    <w:p w14:paraId="46731FD1" w14:textId="25146CFB" w:rsidR="009A7282" w:rsidRDefault="009A7282" w:rsidP="00C5421F">
      <w:pPr>
        <w:pStyle w:val="BodyText"/>
        <w:rPr>
          <w:lang w:val="en-GB" w:eastAsia="zh-CN"/>
        </w:rPr>
      </w:pPr>
      <w:r>
        <w:rPr>
          <w:lang w:val="en-GB" w:eastAsia="zh-CN"/>
        </w:rPr>
        <w:t>During Workflow execution the operator can look at the logs to see the progress of each task.</w:t>
      </w:r>
      <w:r w:rsidR="00671337">
        <w:rPr>
          <w:lang w:val="en-GB" w:eastAsia="zh-CN"/>
        </w:rPr>
        <w:t xml:space="preserve"> Below a screenshot of the Opera model log output, showing that it is configured and running</w:t>
      </w:r>
      <w:r w:rsidR="00CF49B0">
        <w:rPr>
          <w:lang w:val="en-GB" w:eastAsia="zh-CN"/>
        </w:rPr>
        <w:t>.</w:t>
      </w:r>
    </w:p>
    <w:p w14:paraId="39319FA5" w14:textId="2EF0044C" w:rsidR="00CF49B0" w:rsidRDefault="00CF49B0" w:rsidP="00C5421F">
      <w:pPr>
        <w:pStyle w:val="BodyText"/>
        <w:rPr>
          <w:lang w:val="en-GB" w:eastAsia="zh-CN"/>
        </w:rPr>
      </w:pPr>
      <w:r w:rsidRPr="00CF49B0">
        <w:rPr>
          <w:noProof/>
          <w:lang w:val="en-GB" w:eastAsia="zh-CN"/>
        </w:rPr>
        <w:lastRenderedPageBreak/>
        <w:drawing>
          <wp:inline distT="0" distB="0" distL="0" distR="0" wp14:anchorId="48E1A41C" wp14:editId="0305B2E8">
            <wp:extent cx="5943600" cy="2764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4155"/>
                    </a:xfrm>
                    <a:prstGeom prst="rect">
                      <a:avLst/>
                    </a:prstGeom>
                  </pic:spPr>
                </pic:pic>
              </a:graphicData>
            </a:graphic>
          </wp:inline>
        </w:drawing>
      </w:r>
    </w:p>
    <w:p w14:paraId="6A5F10DA" w14:textId="77777777" w:rsidR="00CF49B0" w:rsidRDefault="00CF49B0" w:rsidP="00C5421F">
      <w:pPr>
        <w:pStyle w:val="BodyText"/>
        <w:rPr>
          <w:lang w:val="en-GB" w:eastAsia="zh-CN"/>
        </w:rPr>
      </w:pPr>
    </w:p>
    <w:p w14:paraId="65D60A39" w14:textId="62F481CB" w:rsidR="00CF49B0" w:rsidRDefault="000A5ECD" w:rsidP="00C5421F">
      <w:pPr>
        <w:pStyle w:val="BodyText"/>
        <w:rPr>
          <w:noProof/>
          <w:lang w:val="en-GB"/>
        </w:rPr>
      </w:pPr>
      <w:r>
        <w:rPr>
          <w:lang w:val="en-GB" w:eastAsia="zh-CN"/>
        </w:rPr>
        <w:t>Apache airflow also allows you to see how long each task takes when executing a workflow using a Gannt chart:</w:t>
      </w:r>
      <w:r w:rsidR="00331C7D" w:rsidRPr="00331C7D">
        <w:rPr>
          <w:noProof/>
        </w:rPr>
        <w:t xml:space="preserve"> </w:t>
      </w:r>
      <w:r w:rsidR="00331C7D" w:rsidRPr="00331C7D">
        <w:rPr>
          <w:noProof/>
          <w:lang w:val="en-GB" w:eastAsia="zh-CN"/>
        </w:rPr>
        <w:drawing>
          <wp:inline distT="0" distB="0" distL="0" distR="0" wp14:anchorId="4AC0C2D6" wp14:editId="036DADFB">
            <wp:extent cx="5943600" cy="1851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51025"/>
                    </a:xfrm>
                    <a:prstGeom prst="rect">
                      <a:avLst/>
                    </a:prstGeom>
                  </pic:spPr>
                </pic:pic>
              </a:graphicData>
            </a:graphic>
          </wp:inline>
        </w:drawing>
      </w:r>
    </w:p>
    <w:p w14:paraId="32D236AB" w14:textId="77777777" w:rsidR="00331C7D" w:rsidRPr="00331C7D" w:rsidRDefault="00331C7D" w:rsidP="00C5421F">
      <w:pPr>
        <w:pStyle w:val="BodyText"/>
        <w:rPr>
          <w:lang w:val="en-GB" w:eastAsia="zh-CN"/>
        </w:rPr>
      </w:pPr>
    </w:p>
    <w:p w14:paraId="3D6499EA" w14:textId="77777777" w:rsidR="000A5ECD" w:rsidRDefault="000A5ECD" w:rsidP="00C5421F">
      <w:pPr>
        <w:pStyle w:val="BodyText"/>
        <w:rPr>
          <w:lang w:val="en-GB" w:eastAsia="zh-CN"/>
        </w:rPr>
      </w:pPr>
    </w:p>
    <w:p w14:paraId="4C087AF6" w14:textId="02E25EE3" w:rsidR="004E287D" w:rsidRDefault="004E287D">
      <w:pPr>
        <w:rPr>
          <w:lang w:val="en-GB" w:eastAsia="zh-CN"/>
        </w:rPr>
      </w:pPr>
      <w:r>
        <w:rPr>
          <w:lang w:val="en-GB" w:eastAsia="zh-CN"/>
        </w:rPr>
        <w:br w:type="page"/>
      </w:r>
    </w:p>
    <w:p w14:paraId="415EDD7E" w14:textId="77777777" w:rsidR="00C5421F" w:rsidRPr="00C5421F" w:rsidRDefault="00C5421F" w:rsidP="00C5421F">
      <w:pPr>
        <w:pStyle w:val="BodyText"/>
        <w:rPr>
          <w:lang w:val="en-GB" w:eastAsia="zh-CN"/>
        </w:rPr>
      </w:pPr>
    </w:p>
    <w:p w14:paraId="294BB4E1" w14:textId="77777777" w:rsidR="00035C68" w:rsidRDefault="00035C68" w:rsidP="00035C68">
      <w:pPr>
        <w:pStyle w:val="Heading2"/>
        <w:rPr>
          <w:rFonts w:ascii="Calibri Light" w:eastAsia="Calibri Light" w:hAnsi="Calibri Light" w:cs="Calibri Light"/>
          <w:sz w:val="25"/>
          <w:szCs w:val="25"/>
          <w:lang w:val="en-GB"/>
        </w:rPr>
      </w:pPr>
      <w:bookmarkStart w:id="23" w:name="_Toc153550134"/>
      <w:r w:rsidRPr="21363994">
        <w:rPr>
          <w:rFonts w:ascii="Calibri Light" w:eastAsia="Calibri Light" w:hAnsi="Calibri Light" w:cs="Calibri Light"/>
          <w:sz w:val="25"/>
          <w:szCs w:val="25"/>
          <w:lang w:val="en-GB"/>
        </w:rPr>
        <w:t>3.</w:t>
      </w:r>
      <w:r w:rsidRPr="21363994">
        <w:rPr>
          <w:rFonts w:ascii="Times New Roman" w:eastAsia="Times New Roman" w:hAnsi="Times New Roman" w:cs="Times New Roman"/>
          <w:sz w:val="13"/>
          <w:szCs w:val="13"/>
          <w:lang w:val="en-GB"/>
        </w:rPr>
        <w:t xml:space="preserve">    </w:t>
      </w:r>
      <w:r w:rsidRPr="21363994">
        <w:rPr>
          <w:rFonts w:ascii="Calibri Light" w:eastAsia="Calibri Light" w:hAnsi="Calibri Light" w:cs="Calibri Light"/>
          <w:sz w:val="25"/>
          <w:szCs w:val="25"/>
          <w:lang w:val="en-GB"/>
        </w:rPr>
        <w:t>Results (2p)</w:t>
      </w:r>
      <w:bookmarkEnd w:id="23"/>
    </w:p>
    <w:p w14:paraId="5866D9A1" w14:textId="4B88B6C6" w:rsidR="00035C68" w:rsidRDefault="00035C68" w:rsidP="00035C68">
      <w:pPr>
        <w:rPr>
          <w:lang w:val="en-GB"/>
        </w:rPr>
      </w:pPr>
      <w:r>
        <w:rPr>
          <w:lang w:val="en-GB"/>
        </w:rPr>
        <w:t xml:space="preserve">As the starting point of the macro use case, a simplified national model is created in the ESDL </w:t>
      </w:r>
      <w:proofErr w:type="spellStart"/>
      <w:r>
        <w:rPr>
          <w:lang w:val="en-GB"/>
        </w:rPr>
        <w:t>MapEditor</w:t>
      </w:r>
      <w:proofErr w:type="spellEnd"/>
      <w:r>
        <w:rPr>
          <w:lang w:val="en-GB"/>
        </w:rPr>
        <w:t>. The visualisation is shown below:</w:t>
      </w:r>
    </w:p>
    <w:p w14:paraId="3B0D5095" w14:textId="372169C3" w:rsidR="00C5421F" w:rsidRDefault="00C5421F" w:rsidP="00035C68">
      <w:pPr>
        <w:rPr>
          <w:lang w:val="en-GB"/>
        </w:rPr>
      </w:pPr>
    </w:p>
    <w:p w14:paraId="63C8CC1F" w14:textId="77777777" w:rsidR="00035C68" w:rsidRDefault="00035C68" w:rsidP="00635678">
      <w:pPr>
        <w:rPr>
          <w:lang w:val="en-GB"/>
        </w:rPr>
      </w:pPr>
    </w:p>
    <w:p w14:paraId="711E80B2" w14:textId="77777777" w:rsidR="00911C21" w:rsidRDefault="00911C21" w:rsidP="00911C21">
      <w:pPr>
        <w:keepNext/>
      </w:pPr>
      <w:r w:rsidRPr="00911C21">
        <w:rPr>
          <w:noProof/>
          <w:lang w:val="en-GB"/>
        </w:rPr>
        <w:drawing>
          <wp:inline distT="0" distB="0" distL="0" distR="0" wp14:anchorId="636B96CA" wp14:editId="7AA55911">
            <wp:extent cx="5943600" cy="4236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36720"/>
                    </a:xfrm>
                    <a:prstGeom prst="rect">
                      <a:avLst/>
                    </a:prstGeom>
                  </pic:spPr>
                </pic:pic>
              </a:graphicData>
            </a:graphic>
          </wp:inline>
        </w:drawing>
      </w:r>
    </w:p>
    <w:p w14:paraId="6AE87DAB" w14:textId="6ED2D100" w:rsidR="00911C21" w:rsidRDefault="00911C21" w:rsidP="00911C21">
      <w:pPr>
        <w:pStyle w:val="Caption"/>
      </w:pPr>
      <w:r>
        <w:t xml:space="preserve">Figure </w:t>
      </w:r>
      <w:r>
        <w:fldChar w:fldCharType="begin"/>
      </w:r>
      <w:r>
        <w:instrText xml:space="preserve"> SEQ Figure \* ARABIC </w:instrText>
      </w:r>
      <w:r>
        <w:fldChar w:fldCharType="separate"/>
      </w:r>
      <w:r w:rsidR="005C3C57">
        <w:rPr>
          <w:noProof/>
        </w:rPr>
        <w:t>6</w:t>
      </w:r>
      <w:r>
        <w:fldChar w:fldCharType="end"/>
      </w:r>
      <w:r>
        <w:t>: Macro Use case input</w:t>
      </w:r>
      <w:r w:rsidR="00240E3A">
        <w:t xml:space="preserve">: national </w:t>
      </w:r>
      <w:r w:rsidR="00595A96">
        <w:t>mobility demand</w:t>
      </w:r>
      <w:r w:rsidR="00742B79">
        <w:t xml:space="preserve"> (blue nodes)</w:t>
      </w:r>
      <w:r w:rsidR="00595A96">
        <w:t xml:space="preserve"> </w:t>
      </w:r>
      <w:r w:rsidR="00240E3A">
        <w:t>model showing an electricity (green</w:t>
      </w:r>
      <w:r w:rsidR="004F772F">
        <w:t xml:space="preserve"> lines</w:t>
      </w:r>
      <w:r w:rsidR="00240E3A">
        <w:t>) and hydrogen (blue</w:t>
      </w:r>
      <w:r w:rsidR="004F772F">
        <w:t xml:space="preserve"> lines</w:t>
      </w:r>
      <w:r w:rsidR="00240E3A">
        <w:t>) network</w:t>
      </w:r>
      <w:r w:rsidR="006F0BBB">
        <w:t xml:space="preserve"> and possible </w:t>
      </w:r>
      <w:r w:rsidR="00990E5F">
        <w:t xml:space="preserve">energy sources (Wind, Solar, Nuclear </w:t>
      </w:r>
      <w:r w:rsidR="00690161">
        <w:t>Power plant</w:t>
      </w:r>
      <w:r w:rsidR="00893445">
        <w:t xml:space="preserve">, </w:t>
      </w:r>
      <w:proofErr w:type="gramStart"/>
      <w:r w:rsidR="00893445">
        <w:t>battery</w:t>
      </w:r>
      <w:proofErr w:type="gramEnd"/>
      <w:r w:rsidR="00893445">
        <w:t xml:space="preserve"> and Import)</w:t>
      </w:r>
    </w:p>
    <w:p w14:paraId="3CBFB6C8" w14:textId="77777777" w:rsidR="000B3B1E" w:rsidRDefault="000B3B1E" w:rsidP="000B3B1E">
      <w:pPr>
        <w:pStyle w:val="BodyText"/>
        <w:rPr>
          <w:lang w:val="en-GB" w:eastAsia="zh-CN"/>
        </w:rPr>
      </w:pPr>
    </w:p>
    <w:p w14:paraId="5D3B4137" w14:textId="77777777" w:rsidR="006E2DF8" w:rsidRDefault="00DB6614" w:rsidP="000B3B1E">
      <w:pPr>
        <w:pStyle w:val="BodyText"/>
        <w:rPr>
          <w:lang w:val="en-GB" w:eastAsia="zh-CN"/>
        </w:rPr>
      </w:pPr>
      <w:r>
        <w:rPr>
          <w:lang w:val="en-GB" w:eastAsia="zh-CN"/>
        </w:rPr>
        <w:t xml:space="preserve">The </w:t>
      </w:r>
      <w:r w:rsidR="000B3B1E">
        <w:rPr>
          <w:lang w:val="en-GB" w:eastAsia="zh-CN"/>
        </w:rPr>
        <w:t xml:space="preserve">ESDL contains </w:t>
      </w:r>
      <w:r w:rsidR="006E2DF8">
        <w:rPr>
          <w:lang w:val="en-GB" w:eastAsia="zh-CN"/>
        </w:rPr>
        <w:t>several important characteristics:</w:t>
      </w:r>
    </w:p>
    <w:p w14:paraId="0FB97518" w14:textId="210F8576" w:rsidR="006E2DF8" w:rsidRDefault="00F76236" w:rsidP="006E2DF8">
      <w:pPr>
        <w:pStyle w:val="BodyText"/>
        <w:numPr>
          <w:ilvl w:val="0"/>
          <w:numId w:val="27"/>
        </w:numPr>
        <w:rPr>
          <w:lang w:val="en-GB" w:eastAsia="zh-CN"/>
        </w:rPr>
      </w:pPr>
      <w:r>
        <w:rPr>
          <w:lang w:val="en-GB" w:eastAsia="zh-CN"/>
        </w:rPr>
        <w:t xml:space="preserve">Connectivity information: how are the different assets connected and </w:t>
      </w:r>
      <w:r w:rsidR="00111960">
        <w:rPr>
          <w:lang w:val="en-GB" w:eastAsia="zh-CN"/>
        </w:rPr>
        <w:t xml:space="preserve">which carrier is used in each </w:t>
      </w:r>
      <w:proofErr w:type="gramStart"/>
      <w:r w:rsidR="00111960">
        <w:rPr>
          <w:lang w:val="en-GB" w:eastAsia="zh-CN"/>
        </w:rPr>
        <w:t>connection</w:t>
      </w:r>
      <w:proofErr w:type="gramEnd"/>
    </w:p>
    <w:p w14:paraId="53068827" w14:textId="7B5CF3F5" w:rsidR="0048365D" w:rsidRDefault="0048365D" w:rsidP="006E2DF8">
      <w:pPr>
        <w:pStyle w:val="BodyText"/>
        <w:numPr>
          <w:ilvl w:val="0"/>
          <w:numId w:val="27"/>
        </w:numPr>
        <w:rPr>
          <w:lang w:val="en-GB" w:eastAsia="zh-CN"/>
        </w:rPr>
      </w:pPr>
      <w:r>
        <w:rPr>
          <w:lang w:val="en-GB" w:eastAsia="zh-CN"/>
        </w:rPr>
        <w:t>Which type of assets are used (</w:t>
      </w:r>
      <w:proofErr w:type="spellStart"/>
      <w:r>
        <w:rPr>
          <w:lang w:val="en-GB" w:eastAsia="zh-CN"/>
        </w:rPr>
        <w:t>PowerPlant</w:t>
      </w:r>
      <w:proofErr w:type="spellEnd"/>
      <w:r>
        <w:rPr>
          <w:lang w:val="en-GB" w:eastAsia="zh-CN"/>
        </w:rPr>
        <w:t xml:space="preserve">, </w:t>
      </w:r>
      <w:proofErr w:type="spellStart"/>
      <w:r>
        <w:rPr>
          <w:lang w:val="en-GB" w:eastAsia="zh-CN"/>
        </w:rPr>
        <w:t>WindTurbine</w:t>
      </w:r>
      <w:proofErr w:type="spellEnd"/>
      <w:r>
        <w:rPr>
          <w:lang w:val="en-GB" w:eastAsia="zh-CN"/>
        </w:rPr>
        <w:t xml:space="preserve">, </w:t>
      </w:r>
      <w:proofErr w:type="spellStart"/>
      <w:r>
        <w:rPr>
          <w:lang w:val="en-GB" w:eastAsia="zh-CN"/>
        </w:rPr>
        <w:t>PVPark</w:t>
      </w:r>
      <w:proofErr w:type="spellEnd"/>
      <w:r>
        <w:rPr>
          <w:lang w:val="en-GB" w:eastAsia="zh-CN"/>
        </w:rPr>
        <w:t xml:space="preserve">, Battery, </w:t>
      </w:r>
      <w:r w:rsidR="00F261E5">
        <w:rPr>
          <w:lang w:val="en-GB" w:eastAsia="zh-CN"/>
        </w:rPr>
        <w:t xml:space="preserve">Electrolyser, </w:t>
      </w:r>
      <w:proofErr w:type="spellStart"/>
      <w:r>
        <w:rPr>
          <w:lang w:val="en-GB" w:eastAsia="zh-CN"/>
        </w:rPr>
        <w:t>MobilityDemand</w:t>
      </w:r>
      <w:proofErr w:type="spellEnd"/>
      <w:r>
        <w:rPr>
          <w:lang w:val="en-GB" w:eastAsia="zh-CN"/>
        </w:rPr>
        <w:t>, Import)</w:t>
      </w:r>
    </w:p>
    <w:p w14:paraId="5A706D4D" w14:textId="13B4875B" w:rsidR="000B3B1E" w:rsidRDefault="006E2DF8" w:rsidP="006E2DF8">
      <w:pPr>
        <w:pStyle w:val="BodyText"/>
        <w:numPr>
          <w:ilvl w:val="0"/>
          <w:numId w:val="27"/>
        </w:numPr>
        <w:rPr>
          <w:lang w:val="en-GB" w:eastAsia="zh-CN"/>
        </w:rPr>
      </w:pPr>
      <w:r>
        <w:rPr>
          <w:lang w:val="en-GB" w:eastAsia="zh-CN"/>
        </w:rPr>
        <w:t>C</w:t>
      </w:r>
      <w:r w:rsidR="000B3B1E">
        <w:rPr>
          <w:lang w:val="en-GB" w:eastAsia="zh-CN"/>
        </w:rPr>
        <w:t>osts</w:t>
      </w:r>
      <w:r w:rsidR="00A52750">
        <w:rPr>
          <w:lang w:val="en-GB" w:eastAsia="zh-CN"/>
        </w:rPr>
        <w:t xml:space="preserve"> for utilizing </w:t>
      </w:r>
      <w:r w:rsidR="00E262CB">
        <w:rPr>
          <w:lang w:val="en-GB" w:eastAsia="zh-CN"/>
        </w:rPr>
        <w:t>production.</w:t>
      </w:r>
      <w:r w:rsidR="00DB6614">
        <w:rPr>
          <w:lang w:val="en-GB" w:eastAsia="zh-CN"/>
        </w:rPr>
        <w:t xml:space="preserve"> E.g. the costs</w:t>
      </w:r>
      <w:r w:rsidR="00D82771">
        <w:rPr>
          <w:lang w:val="en-GB" w:eastAsia="zh-CN"/>
        </w:rPr>
        <w:t xml:space="preserve"> for deploying wind </w:t>
      </w:r>
      <w:proofErr w:type="gramStart"/>
      <w:r w:rsidR="00D82771">
        <w:rPr>
          <w:lang w:val="en-GB" w:eastAsia="zh-CN"/>
        </w:rPr>
        <w:t>is</w:t>
      </w:r>
      <w:proofErr w:type="gramEnd"/>
      <w:r w:rsidR="00D82771">
        <w:rPr>
          <w:lang w:val="en-GB" w:eastAsia="zh-CN"/>
        </w:rPr>
        <w:t xml:space="preserve"> defined as follows in the ESDL </w:t>
      </w:r>
      <w:proofErr w:type="spellStart"/>
      <w:r w:rsidR="00D82771">
        <w:rPr>
          <w:lang w:val="en-GB" w:eastAsia="zh-CN"/>
        </w:rPr>
        <w:t>Mapeditor</w:t>
      </w:r>
      <w:proofErr w:type="spellEnd"/>
      <w:r w:rsidR="00D82771">
        <w:rPr>
          <w:lang w:val="en-GB" w:eastAsia="zh-CN"/>
        </w:rPr>
        <w:t>:</w:t>
      </w:r>
    </w:p>
    <w:p w14:paraId="69A6CE86" w14:textId="1591F2C6" w:rsidR="00D82771" w:rsidRDefault="0051207A" w:rsidP="00D74B00">
      <w:pPr>
        <w:pStyle w:val="BodyText"/>
        <w:keepNext/>
        <w:ind w:left="720"/>
      </w:pPr>
      <w:r w:rsidRPr="0051207A">
        <w:rPr>
          <w:noProof/>
        </w:rPr>
        <w:lastRenderedPageBreak/>
        <w:drawing>
          <wp:inline distT="0" distB="0" distL="0" distR="0" wp14:anchorId="1B1B4609" wp14:editId="479699A6">
            <wp:extent cx="3810532" cy="2200582"/>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532" cy="2200582"/>
                    </a:xfrm>
                    <a:prstGeom prst="rect">
                      <a:avLst/>
                    </a:prstGeom>
                    <a:ln>
                      <a:solidFill>
                        <a:schemeClr val="bg2"/>
                      </a:solidFill>
                    </a:ln>
                  </pic:spPr>
                </pic:pic>
              </a:graphicData>
            </a:graphic>
          </wp:inline>
        </w:drawing>
      </w:r>
    </w:p>
    <w:p w14:paraId="33254102" w14:textId="708E8D15" w:rsidR="00D82771" w:rsidRPr="000B3B1E" w:rsidRDefault="00D82771" w:rsidP="00D74B00">
      <w:pPr>
        <w:pStyle w:val="Caption"/>
        <w:ind w:left="2138"/>
      </w:pPr>
      <w:r>
        <w:t xml:space="preserve">Figure </w:t>
      </w:r>
      <w:r>
        <w:fldChar w:fldCharType="begin"/>
      </w:r>
      <w:r>
        <w:instrText xml:space="preserve"> SEQ Figure \* ARABIC </w:instrText>
      </w:r>
      <w:r>
        <w:fldChar w:fldCharType="separate"/>
      </w:r>
      <w:r w:rsidR="005C3C57">
        <w:rPr>
          <w:noProof/>
        </w:rPr>
        <w:t>7</w:t>
      </w:r>
      <w:r>
        <w:fldChar w:fldCharType="end"/>
      </w:r>
      <w:r>
        <w:t xml:space="preserve">:Cost information for a </w:t>
      </w:r>
      <w:proofErr w:type="spellStart"/>
      <w:r>
        <w:t>Wind</w:t>
      </w:r>
      <w:r w:rsidR="001378B7">
        <w:t>Turbine</w:t>
      </w:r>
      <w:proofErr w:type="spellEnd"/>
      <w:r w:rsidR="001378B7">
        <w:t xml:space="preserve"> of 3</w:t>
      </w:r>
      <w:r w:rsidR="009A42A7">
        <w:t>MW</w:t>
      </w:r>
    </w:p>
    <w:p w14:paraId="6C4D4075" w14:textId="77777777" w:rsidR="00901C71" w:rsidRDefault="00901C71" w:rsidP="00901C71">
      <w:pPr>
        <w:pStyle w:val="BodyText"/>
        <w:rPr>
          <w:lang w:val="en-GB" w:eastAsia="zh-CN"/>
        </w:rPr>
      </w:pPr>
    </w:p>
    <w:p w14:paraId="291F9B70" w14:textId="1D683E98" w:rsidR="00C30850" w:rsidRDefault="008F72D2" w:rsidP="00901C71">
      <w:pPr>
        <w:pStyle w:val="BodyText"/>
        <w:rPr>
          <w:lang w:val="en-GB" w:eastAsia="zh-CN"/>
        </w:rPr>
      </w:pPr>
      <w:r>
        <w:rPr>
          <w:lang w:val="en-GB" w:eastAsia="zh-CN"/>
        </w:rPr>
        <w:t>ETM</w:t>
      </w:r>
      <w:r w:rsidR="001C2E29">
        <w:rPr>
          <w:lang w:val="en-GB" w:eastAsia="zh-CN"/>
        </w:rPr>
        <w:t xml:space="preserve"> adds ranges</w:t>
      </w:r>
      <w:r w:rsidR="00C60897">
        <w:rPr>
          <w:lang w:val="en-GB" w:eastAsia="zh-CN"/>
        </w:rPr>
        <w:t xml:space="preserve"> to the ESDL </w:t>
      </w:r>
      <w:r w:rsidR="003B63EB">
        <w:rPr>
          <w:lang w:val="en-GB" w:eastAsia="zh-CN"/>
        </w:rPr>
        <w:t xml:space="preserve">that is input for the Opera optimization. </w:t>
      </w:r>
      <w:r w:rsidR="005C3C57">
        <w:rPr>
          <w:lang w:val="en-GB" w:eastAsia="zh-CN"/>
        </w:rPr>
        <w:t xml:space="preserve">These ranges are defined based on the configuration of two ETM </w:t>
      </w:r>
      <w:proofErr w:type="gramStart"/>
      <w:r w:rsidR="005C3C57">
        <w:rPr>
          <w:lang w:val="en-GB" w:eastAsia="zh-CN"/>
        </w:rPr>
        <w:t>scenarios, and</w:t>
      </w:r>
      <w:proofErr w:type="gramEnd"/>
      <w:r w:rsidR="005C3C57">
        <w:rPr>
          <w:lang w:val="en-GB" w:eastAsia="zh-CN"/>
        </w:rPr>
        <w:t xml:space="preserve"> are added to the ESDL as a constraint for the optimization. </w:t>
      </w:r>
      <w:r w:rsidR="003B63EB">
        <w:rPr>
          <w:lang w:val="en-GB" w:eastAsia="zh-CN"/>
        </w:rPr>
        <w:t xml:space="preserve">E.g. the wind park should be optimized between </w:t>
      </w:r>
      <w:r w:rsidR="005C3C57">
        <w:rPr>
          <w:lang w:val="en-GB" w:eastAsia="zh-CN"/>
        </w:rPr>
        <w:t xml:space="preserve">10 GW and 15 GW </w:t>
      </w:r>
    </w:p>
    <w:p w14:paraId="25E26C08" w14:textId="77777777" w:rsidR="005C3C57" w:rsidRDefault="00157CAA" w:rsidP="005C3C57">
      <w:pPr>
        <w:pStyle w:val="BodyText"/>
        <w:keepNext/>
      </w:pPr>
      <w:r w:rsidRPr="00157CAA">
        <w:rPr>
          <w:noProof/>
          <w:lang w:val="en-GB" w:eastAsia="zh-CN"/>
        </w:rPr>
        <w:drawing>
          <wp:inline distT="0" distB="0" distL="0" distR="0" wp14:anchorId="0056DF36" wp14:editId="48FA49AA">
            <wp:extent cx="5943600" cy="704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04850"/>
                    </a:xfrm>
                    <a:prstGeom prst="rect">
                      <a:avLst/>
                    </a:prstGeom>
                  </pic:spPr>
                </pic:pic>
              </a:graphicData>
            </a:graphic>
          </wp:inline>
        </w:drawing>
      </w:r>
    </w:p>
    <w:p w14:paraId="24871D92" w14:textId="1BFD2831" w:rsidR="00D745A5" w:rsidRDefault="005C3C57" w:rsidP="005C3C57">
      <w:pPr>
        <w:pStyle w:val="Caption"/>
      </w:pPr>
      <w:r>
        <w:t xml:space="preserve">Figure </w:t>
      </w:r>
      <w:r>
        <w:fldChar w:fldCharType="begin"/>
      </w:r>
      <w:r>
        <w:instrText xml:space="preserve"> SEQ Figure \* ARABIC </w:instrText>
      </w:r>
      <w:r>
        <w:fldChar w:fldCharType="separate"/>
      </w:r>
      <w:r>
        <w:rPr>
          <w:noProof/>
        </w:rPr>
        <w:t>8</w:t>
      </w:r>
      <w:r>
        <w:fldChar w:fldCharType="end"/>
      </w:r>
      <w:r>
        <w:t>: Excerpt of the output ESDL of ETM that adds ranges</w:t>
      </w:r>
      <w:r w:rsidR="006D3FBC">
        <w:t xml:space="preserve"> as constraint to the power attribute of the </w:t>
      </w:r>
      <w:proofErr w:type="spellStart"/>
      <w:proofErr w:type="gramStart"/>
      <w:r w:rsidR="006D3FBC">
        <w:t>WindTurbine</w:t>
      </w:r>
      <w:proofErr w:type="spellEnd"/>
      <w:proofErr w:type="gramEnd"/>
    </w:p>
    <w:p w14:paraId="2821E4DB" w14:textId="77777777" w:rsidR="006D3FBC" w:rsidRDefault="006D3FBC" w:rsidP="006D3FBC">
      <w:pPr>
        <w:pStyle w:val="BodyText"/>
        <w:rPr>
          <w:lang w:val="en-GB" w:eastAsia="zh-CN"/>
        </w:rPr>
      </w:pPr>
    </w:p>
    <w:p w14:paraId="2B8E7276" w14:textId="787D1DB7" w:rsidR="00D745A5" w:rsidRDefault="00D745A5" w:rsidP="00901C71">
      <w:pPr>
        <w:pStyle w:val="BodyText"/>
        <w:rPr>
          <w:lang w:val="en-GB" w:eastAsia="zh-CN"/>
        </w:rPr>
      </w:pPr>
      <w:r>
        <w:rPr>
          <w:lang w:val="en-GB" w:eastAsia="zh-CN"/>
        </w:rPr>
        <w:t>Opera optimizes based on costs</w:t>
      </w:r>
      <w:r w:rsidR="00721C18">
        <w:rPr>
          <w:lang w:val="en-GB" w:eastAsia="zh-CN"/>
        </w:rPr>
        <w:t xml:space="preserve"> and removes the ranges and updates the power attribute of the assets. E.g. for the excerpt of the output of Opera for the </w:t>
      </w:r>
      <w:proofErr w:type="spellStart"/>
      <w:r w:rsidR="00721C18">
        <w:rPr>
          <w:lang w:val="en-GB" w:eastAsia="zh-CN"/>
        </w:rPr>
        <w:t>WindTurbine</w:t>
      </w:r>
      <w:proofErr w:type="spellEnd"/>
      <w:r w:rsidR="00721C18">
        <w:rPr>
          <w:lang w:val="en-GB" w:eastAsia="zh-CN"/>
        </w:rPr>
        <w:t xml:space="preserve">, the optimal </w:t>
      </w:r>
      <w:r w:rsidR="00626A29">
        <w:rPr>
          <w:lang w:val="en-GB" w:eastAsia="zh-CN"/>
        </w:rPr>
        <w:t>power is updated to 15 GW</w:t>
      </w:r>
      <w:r w:rsidR="00721C18">
        <w:rPr>
          <w:lang w:val="en-GB" w:eastAsia="zh-CN"/>
        </w:rPr>
        <w:t>:</w:t>
      </w:r>
    </w:p>
    <w:p w14:paraId="6AD1F046" w14:textId="5EA6E475" w:rsidR="00721C18" w:rsidRDefault="00721C18" w:rsidP="00901C71">
      <w:pPr>
        <w:pStyle w:val="BodyText"/>
        <w:rPr>
          <w:lang w:val="en-GB" w:eastAsia="zh-CN"/>
        </w:rPr>
      </w:pPr>
      <w:r w:rsidRPr="00721C18">
        <w:rPr>
          <w:noProof/>
          <w:lang w:val="en-GB" w:eastAsia="zh-CN"/>
        </w:rPr>
        <w:drawing>
          <wp:inline distT="0" distB="0" distL="0" distR="0" wp14:anchorId="439738D1" wp14:editId="3760D7B8">
            <wp:extent cx="5943600" cy="3162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230"/>
                    </a:xfrm>
                    <a:prstGeom prst="rect">
                      <a:avLst/>
                    </a:prstGeom>
                  </pic:spPr>
                </pic:pic>
              </a:graphicData>
            </a:graphic>
          </wp:inline>
        </w:drawing>
      </w:r>
    </w:p>
    <w:p w14:paraId="65639E9D" w14:textId="77777777" w:rsidR="00062467" w:rsidRDefault="00062467" w:rsidP="00901C71">
      <w:pPr>
        <w:pStyle w:val="BodyText"/>
        <w:rPr>
          <w:lang w:val="en-GB" w:eastAsia="zh-CN"/>
        </w:rPr>
      </w:pPr>
    </w:p>
    <w:p w14:paraId="0F9AA18D" w14:textId="2031B2E5" w:rsidR="00626A29" w:rsidRDefault="00626A29" w:rsidP="00901C71">
      <w:pPr>
        <w:pStyle w:val="BodyText"/>
        <w:rPr>
          <w:lang w:val="en-GB" w:eastAsia="zh-CN"/>
        </w:rPr>
      </w:pPr>
      <w:r>
        <w:rPr>
          <w:lang w:val="en-GB" w:eastAsia="zh-CN"/>
        </w:rPr>
        <w:t>The regionalization module subsequently takes the national model and regionalizes it to municipalities.</w:t>
      </w:r>
      <w:r w:rsidR="002A3963">
        <w:rPr>
          <w:lang w:val="en-GB" w:eastAsia="zh-CN"/>
        </w:rPr>
        <w:t xml:space="preserve"> How it is regionalized is fully configurable and </w:t>
      </w:r>
      <w:r w:rsidR="00BA49DF">
        <w:rPr>
          <w:lang w:val="en-GB" w:eastAsia="zh-CN"/>
        </w:rPr>
        <w:t xml:space="preserve">for this use case the </w:t>
      </w:r>
      <w:r w:rsidR="00DB64A0">
        <w:rPr>
          <w:lang w:val="en-GB" w:eastAsia="zh-CN"/>
        </w:rPr>
        <w:t>power and energy values are (automatically) regionalized by the number of inhabitants, based on CBS data.</w:t>
      </w:r>
      <w:r w:rsidR="006360A3">
        <w:rPr>
          <w:lang w:val="en-GB" w:eastAsia="zh-CN"/>
        </w:rPr>
        <w:t xml:space="preserve"> This gives the following visualisation in the ESDL </w:t>
      </w:r>
      <w:proofErr w:type="spellStart"/>
      <w:r w:rsidR="006360A3">
        <w:rPr>
          <w:lang w:val="en-GB" w:eastAsia="zh-CN"/>
        </w:rPr>
        <w:t>MapEditor</w:t>
      </w:r>
      <w:proofErr w:type="spellEnd"/>
      <w:r w:rsidR="006360A3">
        <w:rPr>
          <w:lang w:val="en-GB" w:eastAsia="zh-CN"/>
        </w:rPr>
        <w:t>:</w:t>
      </w:r>
    </w:p>
    <w:p w14:paraId="3B7E0514" w14:textId="6F382F0F" w:rsidR="006360A3" w:rsidRDefault="006360A3" w:rsidP="00901C71">
      <w:pPr>
        <w:pStyle w:val="BodyText"/>
        <w:rPr>
          <w:lang w:val="en-GB" w:eastAsia="zh-CN"/>
        </w:rPr>
      </w:pPr>
      <w:r w:rsidRPr="006360A3">
        <w:rPr>
          <w:noProof/>
          <w:lang w:val="en-GB" w:eastAsia="zh-CN"/>
        </w:rPr>
        <w:lastRenderedPageBreak/>
        <w:drawing>
          <wp:inline distT="0" distB="0" distL="0" distR="0" wp14:anchorId="59724D41" wp14:editId="1C5AB7AD">
            <wp:extent cx="5943600" cy="7334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334885"/>
                    </a:xfrm>
                    <a:prstGeom prst="rect">
                      <a:avLst/>
                    </a:prstGeom>
                  </pic:spPr>
                </pic:pic>
              </a:graphicData>
            </a:graphic>
          </wp:inline>
        </w:drawing>
      </w:r>
    </w:p>
    <w:p w14:paraId="7A780256" w14:textId="48BD5AA5" w:rsidR="006360A3" w:rsidRDefault="00802DB3" w:rsidP="00901C71">
      <w:pPr>
        <w:pStyle w:val="BodyText"/>
        <w:rPr>
          <w:lang w:val="en-GB" w:eastAsia="zh-CN"/>
        </w:rPr>
      </w:pPr>
      <w:r>
        <w:rPr>
          <w:lang w:val="en-GB" w:eastAsia="zh-CN"/>
        </w:rPr>
        <w:lastRenderedPageBreak/>
        <w:t xml:space="preserve">If you zoom in you can see that every asset in the National model </w:t>
      </w:r>
      <w:r w:rsidR="00841D89">
        <w:rPr>
          <w:lang w:val="en-GB" w:eastAsia="zh-CN"/>
        </w:rPr>
        <w:t>is regionalized for each municipality, but without any connections and infrastructure, as that is the next step.</w:t>
      </w:r>
      <w:r w:rsidR="00205C3C" w:rsidRPr="00205C3C">
        <w:rPr>
          <w:noProof/>
          <w:lang w:val="en-GB" w:eastAsia="zh-CN"/>
        </w:rPr>
        <w:drawing>
          <wp:inline distT="0" distB="0" distL="0" distR="0" wp14:anchorId="4132E69D" wp14:editId="457648D0">
            <wp:extent cx="5943600" cy="34093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09315"/>
                    </a:xfrm>
                    <a:prstGeom prst="rect">
                      <a:avLst/>
                    </a:prstGeom>
                  </pic:spPr>
                </pic:pic>
              </a:graphicData>
            </a:graphic>
          </wp:inline>
        </w:drawing>
      </w:r>
    </w:p>
    <w:p w14:paraId="78971977" w14:textId="77777777" w:rsidR="00EC579B" w:rsidRDefault="00EC579B" w:rsidP="00901C71">
      <w:pPr>
        <w:pStyle w:val="BodyText"/>
        <w:rPr>
          <w:lang w:val="en-GB" w:eastAsia="zh-CN"/>
        </w:rPr>
      </w:pPr>
    </w:p>
    <w:p w14:paraId="6D4E2753" w14:textId="43B477F8" w:rsidR="00EC579B" w:rsidRDefault="00EC579B" w:rsidP="00901C71">
      <w:pPr>
        <w:pStyle w:val="BodyText"/>
        <w:rPr>
          <w:lang w:val="en-GB" w:eastAsia="zh-CN"/>
        </w:rPr>
      </w:pPr>
      <w:r>
        <w:rPr>
          <w:lang w:val="en-GB" w:eastAsia="zh-CN"/>
        </w:rPr>
        <w:t xml:space="preserve">Connect Infra </w:t>
      </w:r>
    </w:p>
    <w:p w14:paraId="3E08421B" w14:textId="4E373119" w:rsidR="004C68AA" w:rsidRDefault="00A811F7" w:rsidP="00901C71">
      <w:pPr>
        <w:pStyle w:val="BodyText"/>
        <w:rPr>
          <w:lang w:val="en-GB" w:eastAsia="zh-CN"/>
        </w:rPr>
      </w:pPr>
      <w:r>
        <w:rPr>
          <w:lang w:val="en-GB" w:eastAsia="zh-CN"/>
        </w:rPr>
        <w:t xml:space="preserve">For connecting the assets to the infrastructure of Motor, </w:t>
      </w:r>
      <w:proofErr w:type="gramStart"/>
      <w:r>
        <w:rPr>
          <w:lang w:val="en-GB" w:eastAsia="zh-CN"/>
        </w:rPr>
        <w:t>a</w:t>
      </w:r>
      <w:proofErr w:type="gramEnd"/>
      <w:r>
        <w:rPr>
          <w:lang w:val="en-GB" w:eastAsia="zh-CN"/>
        </w:rPr>
        <w:t xml:space="preserve"> infra-ESDL is needed that describes this infrastructure. This was provided by DNV and is shown below:</w:t>
      </w:r>
    </w:p>
    <w:p w14:paraId="2015CBB7" w14:textId="0F47A562" w:rsidR="00A811F7" w:rsidRDefault="00A811F7" w:rsidP="00901C71">
      <w:pPr>
        <w:pStyle w:val="BodyText"/>
        <w:rPr>
          <w:lang w:val="en-GB" w:eastAsia="zh-CN"/>
        </w:rPr>
      </w:pPr>
      <w:r w:rsidRPr="00A811F7">
        <w:rPr>
          <w:noProof/>
          <w:lang w:val="en-GB" w:eastAsia="zh-CN"/>
        </w:rPr>
        <w:drawing>
          <wp:inline distT="0" distB="0" distL="0" distR="0" wp14:anchorId="4AA06C5B" wp14:editId="7FA3394D">
            <wp:extent cx="2317750" cy="2816462"/>
            <wp:effectExtent l="0" t="0" r="635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1388" cy="2820882"/>
                    </a:xfrm>
                    <a:prstGeom prst="rect">
                      <a:avLst/>
                    </a:prstGeom>
                  </pic:spPr>
                </pic:pic>
              </a:graphicData>
            </a:graphic>
          </wp:inline>
        </w:drawing>
      </w:r>
    </w:p>
    <w:p w14:paraId="57E72562" w14:textId="3F5C4328" w:rsidR="00A811F7" w:rsidRDefault="00A811F7" w:rsidP="00901C71">
      <w:pPr>
        <w:pStyle w:val="BodyText"/>
        <w:rPr>
          <w:lang w:val="en-GB" w:eastAsia="zh-CN"/>
        </w:rPr>
      </w:pPr>
      <w:r>
        <w:rPr>
          <w:lang w:val="en-GB" w:eastAsia="zh-CN"/>
        </w:rPr>
        <w:t xml:space="preserve">It shows two carriers: </w:t>
      </w:r>
      <w:r w:rsidR="002564C0">
        <w:rPr>
          <w:lang w:val="en-GB" w:eastAsia="zh-CN"/>
        </w:rPr>
        <w:t>electricity (green) and hydrogen (</w:t>
      </w:r>
      <w:r w:rsidR="00DD7124">
        <w:rPr>
          <w:lang w:val="en-GB" w:eastAsia="zh-CN"/>
        </w:rPr>
        <w:t xml:space="preserve">orange). When running the </w:t>
      </w:r>
      <w:proofErr w:type="spellStart"/>
      <w:r w:rsidR="00DD7124">
        <w:rPr>
          <w:lang w:val="en-GB" w:eastAsia="zh-CN"/>
        </w:rPr>
        <w:t>ConnectInfra</w:t>
      </w:r>
      <w:proofErr w:type="spellEnd"/>
      <w:r w:rsidR="00DD7124">
        <w:rPr>
          <w:lang w:val="en-GB" w:eastAsia="zh-CN"/>
        </w:rPr>
        <w:t xml:space="preserve"> model, a </w:t>
      </w:r>
      <w:r w:rsidR="00193323">
        <w:rPr>
          <w:lang w:val="en-GB" w:eastAsia="zh-CN"/>
        </w:rPr>
        <w:t>(large) configuration is required to map the assets of a municipality to a node in the infrastructure.</w:t>
      </w:r>
      <w:r w:rsidR="00FB36C3">
        <w:rPr>
          <w:lang w:val="en-GB" w:eastAsia="zh-CN"/>
        </w:rPr>
        <w:t xml:space="preserve"> </w:t>
      </w:r>
      <w:proofErr w:type="gramStart"/>
      <w:r w:rsidR="00FB36C3">
        <w:rPr>
          <w:lang w:val="en-GB" w:eastAsia="zh-CN"/>
        </w:rPr>
        <w:lastRenderedPageBreak/>
        <w:t>Additionally</w:t>
      </w:r>
      <w:proofErr w:type="gramEnd"/>
      <w:r w:rsidR="00FB36C3">
        <w:rPr>
          <w:lang w:val="en-GB" w:eastAsia="zh-CN"/>
        </w:rPr>
        <w:t xml:space="preserve"> a mapping is required that maps the carriers of the </w:t>
      </w:r>
      <w:r w:rsidR="00E7154D">
        <w:rPr>
          <w:lang w:val="en-GB" w:eastAsia="zh-CN"/>
        </w:rPr>
        <w:t xml:space="preserve">National model to the carriers of the infrastructure model (i.e. </w:t>
      </w:r>
      <w:proofErr w:type="spellStart"/>
      <w:r w:rsidR="00E7154D">
        <w:rPr>
          <w:lang w:val="en-GB" w:eastAsia="zh-CN"/>
        </w:rPr>
        <w:t>Moter</w:t>
      </w:r>
      <w:proofErr w:type="spellEnd"/>
      <w:r w:rsidR="00E7154D">
        <w:rPr>
          <w:lang w:val="en-GB" w:eastAsia="zh-CN"/>
        </w:rPr>
        <w:t xml:space="preserve"> distinguishes between </w:t>
      </w:r>
      <w:r w:rsidR="00AE321E">
        <w:rPr>
          <w:lang w:val="en-GB" w:eastAsia="zh-CN"/>
        </w:rPr>
        <w:t>transport infrastructure (high voltage) an</w:t>
      </w:r>
      <w:r w:rsidR="00ED0E71">
        <w:rPr>
          <w:lang w:val="en-GB" w:eastAsia="zh-CN"/>
        </w:rPr>
        <w:t>d</w:t>
      </w:r>
      <w:r w:rsidR="00AE321E">
        <w:rPr>
          <w:lang w:val="en-GB" w:eastAsia="zh-CN"/>
        </w:rPr>
        <w:t xml:space="preserve"> distribution infrastructure (medium voltage)</w:t>
      </w:r>
      <w:r w:rsidR="00FA1C7C">
        <w:rPr>
          <w:lang w:val="en-GB" w:eastAsia="zh-CN"/>
        </w:rPr>
        <w:t xml:space="preserve">. </w:t>
      </w:r>
      <w:proofErr w:type="gramStart"/>
      <w:r w:rsidR="00FA1C7C">
        <w:rPr>
          <w:lang w:val="en-GB" w:eastAsia="zh-CN"/>
        </w:rPr>
        <w:t>Additionally</w:t>
      </w:r>
      <w:proofErr w:type="gramEnd"/>
      <w:r w:rsidR="00FA1C7C">
        <w:rPr>
          <w:lang w:val="en-GB" w:eastAsia="zh-CN"/>
        </w:rPr>
        <w:t xml:space="preserve"> the </w:t>
      </w:r>
      <w:proofErr w:type="spellStart"/>
      <w:r w:rsidR="00FA1C7C">
        <w:rPr>
          <w:lang w:val="en-GB" w:eastAsia="zh-CN"/>
        </w:rPr>
        <w:t>ConnectInfra</w:t>
      </w:r>
      <w:proofErr w:type="spellEnd"/>
      <w:r w:rsidR="00FA1C7C">
        <w:rPr>
          <w:lang w:val="en-GB" w:eastAsia="zh-CN"/>
        </w:rPr>
        <w:t xml:space="preserve"> model aggregates </w:t>
      </w:r>
      <w:r w:rsidR="0020339F">
        <w:rPr>
          <w:lang w:val="en-GB" w:eastAsia="zh-CN"/>
        </w:rPr>
        <w:t xml:space="preserve">multiple municipalities where possible </w:t>
      </w:r>
      <w:r w:rsidR="00471A47">
        <w:rPr>
          <w:lang w:val="en-GB" w:eastAsia="zh-CN"/>
        </w:rPr>
        <w:t>when</w:t>
      </w:r>
      <w:r w:rsidR="004702E6">
        <w:rPr>
          <w:lang w:val="en-GB" w:eastAsia="zh-CN"/>
        </w:rPr>
        <w:t xml:space="preserve"> assets of the same type </w:t>
      </w:r>
      <w:r w:rsidR="00471A47">
        <w:rPr>
          <w:lang w:val="en-GB" w:eastAsia="zh-CN"/>
        </w:rPr>
        <w:t>are connected to the same node in the infrastructure.</w:t>
      </w:r>
      <w:r w:rsidR="004702E6">
        <w:rPr>
          <w:lang w:val="en-GB" w:eastAsia="zh-CN"/>
        </w:rPr>
        <w:t xml:space="preserve"> This reduces the amount of assets in the ESDL and makes the optimization in </w:t>
      </w:r>
      <w:proofErr w:type="spellStart"/>
      <w:r w:rsidR="004702E6">
        <w:rPr>
          <w:lang w:val="en-GB" w:eastAsia="zh-CN"/>
        </w:rPr>
        <w:t>Moter</w:t>
      </w:r>
      <w:proofErr w:type="spellEnd"/>
      <w:r w:rsidR="004702E6">
        <w:rPr>
          <w:lang w:val="en-GB" w:eastAsia="zh-CN"/>
        </w:rPr>
        <w:t xml:space="preserve"> faster.</w:t>
      </w:r>
    </w:p>
    <w:p w14:paraId="43FABF20" w14:textId="36F9CA20" w:rsidR="00FA1C7C" w:rsidRDefault="00FA1C7C" w:rsidP="00901C71">
      <w:pPr>
        <w:pStyle w:val="BodyText"/>
        <w:rPr>
          <w:lang w:val="en-GB" w:eastAsia="zh-CN"/>
        </w:rPr>
      </w:pPr>
    </w:p>
    <w:p w14:paraId="3AF36429" w14:textId="264DB6CF" w:rsidR="009F2B3C" w:rsidRDefault="009F2B3C" w:rsidP="00901C71">
      <w:pPr>
        <w:pStyle w:val="BodyText"/>
        <w:rPr>
          <w:lang w:val="en-GB" w:eastAsia="zh-CN"/>
        </w:rPr>
      </w:pPr>
      <w:r w:rsidRPr="009F2B3C">
        <w:rPr>
          <w:noProof/>
          <w:lang w:eastAsia="zh-CN"/>
        </w:rPr>
        <w:drawing>
          <wp:inline distT="0" distB="0" distL="0" distR="0" wp14:anchorId="23C5FF22" wp14:editId="4FF14FEB">
            <wp:extent cx="2787650" cy="3620180"/>
            <wp:effectExtent l="0" t="0" r="0" b="0"/>
            <wp:docPr id="12" name="Picture 12">
              <a:extLst xmlns:a="http://schemas.openxmlformats.org/drawingml/2006/main">
                <a:ext uri="{FF2B5EF4-FFF2-40B4-BE49-F238E27FC236}">
                  <a16:creationId xmlns:a16="http://schemas.microsoft.com/office/drawing/2014/main" id="{7EC75FC5-B57C-573C-F575-1DEDD60EE9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C75FC5-B57C-573C-F575-1DEDD60EE974}"/>
                        </a:ext>
                      </a:extLst>
                    </pic:cNvPr>
                    <pic:cNvPicPr>
                      <a:picLocks noChangeAspect="1"/>
                    </pic:cNvPicPr>
                  </pic:nvPicPr>
                  <pic:blipFill rotWithShape="1">
                    <a:blip r:embed="rId44"/>
                    <a:srcRect t="3763"/>
                    <a:stretch/>
                  </pic:blipFill>
                  <pic:spPr>
                    <a:xfrm>
                      <a:off x="0" y="0"/>
                      <a:ext cx="2800865" cy="3637342"/>
                    </a:xfrm>
                    <a:prstGeom prst="rect">
                      <a:avLst/>
                    </a:prstGeom>
                  </pic:spPr>
                </pic:pic>
              </a:graphicData>
            </a:graphic>
          </wp:inline>
        </w:drawing>
      </w:r>
      <w:r w:rsidRPr="009F2B3C">
        <w:rPr>
          <w:noProof/>
          <w:lang w:eastAsia="zh-CN"/>
        </w:rPr>
        <w:drawing>
          <wp:inline distT="0" distB="0" distL="0" distR="0" wp14:anchorId="5F3994D8" wp14:editId="0D96B701">
            <wp:extent cx="2965450" cy="3620735"/>
            <wp:effectExtent l="0" t="0" r="6350" b="0"/>
            <wp:docPr id="16" name="Picture 16">
              <a:extLst xmlns:a="http://schemas.openxmlformats.org/drawingml/2006/main">
                <a:ext uri="{FF2B5EF4-FFF2-40B4-BE49-F238E27FC236}">
                  <a16:creationId xmlns:a16="http://schemas.microsoft.com/office/drawing/2014/main" id="{443241D7-03E8-2437-0AF6-A6BA2ABD4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43241D7-03E8-2437-0AF6-A6BA2ABD4B19}"/>
                        </a:ext>
                      </a:extLst>
                    </pic:cNvPr>
                    <pic:cNvPicPr>
                      <a:picLocks noChangeAspect="1"/>
                    </pic:cNvPicPr>
                  </pic:nvPicPr>
                  <pic:blipFill rotWithShape="1">
                    <a:blip r:embed="rId45"/>
                    <a:srcRect l="6471" r="13370" b="3365"/>
                    <a:stretch/>
                  </pic:blipFill>
                  <pic:spPr>
                    <a:xfrm>
                      <a:off x="0" y="0"/>
                      <a:ext cx="2965450" cy="3620735"/>
                    </a:xfrm>
                    <a:prstGeom prst="rect">
                      <a:avLst/>
                    </a:prstGeom>
                  </pic:spPr>
                </pic:pic>
              </a:graphicData>
            </a:graphic>
          </wp:inline>
        </w:drawing>
      </w:r>
    </w:p>
    <w:p w14:paraId="69F748D9" w14:textId="101C2415" w:rsidR="00F90B29" w:rsidRDefault="00F90B29" w:rsidP="00F90B29">
      <w:pPr>
        <w:pStyle w:val="BodyText"/>
        <w:rPr>
          <w:lang w:val="en-GB" w:eastAsia="zh-CN"/>
        </w:rPr>
      </w:pPr>
      <w:r>
        <w:rPr>
          <w:lang w:val="en-GB" w:eastAsia="zh-CN"/>
        </w:rPr>
        <w:t xml:space="preserve">Figure: The input network </w:t>
      </w:r>
      <w:r w:rsidR="00395839">
        <w:rPr>
          <w:lang w:val="en-GB" w:eastAsia="zh-CN"/>
        </w:rPr>
        <w:t xml:space="preserve">(left) </w:t>
      </w:r>
      <w:r>
        <w:rPr>
          <w:lang w:val="en-GB" w:eastAsia="zh-CN"/>
        </w:rPr>
        <w:t xml:space="preserve">for </w:t>
      </w:r>
      <w:proofErr w:type="spellStart"/>
      <w:r>
        <w:rPr>
          <w:lang w:val="en-GB" w:eastAsia="zh-CN"/>
        </w:rPr>
        <w:t>ConnectInfra</w:t>
      </w:r>
      <w:proofErr w:type="spellEnd"/>
      <w:r>
        <w:rPr>
          <w:lang w:val="en-GB" w:eastAsia="zh-CN"/>
        </w:rPr>
        <w:t xml:space="preserve"> (HV electricity (green) and Hydrogen (orange) and</w:t>
      </w:r>
      <w:r w:rsidR="00395839">
        <w:rPr>
          <w:lang w:val="en-GB" w:eastAsia="zh-CN"/>
        </w:rPr>
        <w:t xml:space="preserve"> the</w:t>
      </w:r>
      <w:r>
        <w:rPr>
          <w:lang w:val="en-GB" w:eastAsia="zh-CN"/>
        </w:rPr>
        <w:t xml:space="preserve"> zoom in </w:t>
      </w:r>
      <w:r w:rsidR="00395839">
        <w:rPr>
          <w:lang w:val="en-GB" w:eastAsia="zh-CN"/>
        </w:rPr>
        <w:t xml:space="preserve">(right) </w:t>
      </w:r>
      <w:r>
        <w:rPr>
          <w:lang w:val="en-GB" w:eastAsia="zh-CN"/>
        </w:rPr>
        <w:t xml:space="preserve">displays regionalized solar, wind, mobility demand, battery and </w:t>
      </w:r>
      <w:proofErr w:type="spellStart"/>
      <w:r>
        <w:rPr>
          <w:lang w:val="en-GB" w:eastAsia="zh-CN"/>
        </w:rPr>
        <w:t>electrolyzer</w:t>
      </w:r>
      <w:proofErr w:type="spellEnd"/>
      <w:r>
        <w:rPr>
          <w:lang w:val="en-GB" w:eastAsia="zh-CN"/>
        </w:rPr>
        <w:t xml:space="preserve"> assets</w:t>
      </w:r>
      <w:r w:rsidR="008E346E">
        <w:rPr>
          <w:lang w:val="en-GB" w:eastAsia="zh-CN"/>
        </w:rPr>
        <w:t xml:space="preserve"> connected to the infrastructure.</w:t>
      </w:r>
    </w:p>
    <w:p w14:paraId="7100700D" w14:textId="77777777" w:rsidR="00920BB7" w:rsidRDefault="00920BB7" w:rsidP="00901C71">
      <w:pPr>
        <w:pStyle w:val="BodyText"/>
        <w:rPr>
          <w:lang w:val="en-GB" w:eastAsia="zh-CN"/>
        </w:rPr>
      </w:pPr>
    </w:p>
    <w:p w14:paraId="77BEF7E6" w14:textId="5819AA63" w:rsidR="00920BB7" w:rsidRDefault="00920BB7" w:rsidP="00901C71">
      <w:pPr>
        <w:pStyle w:val="BodyText"/>
        <w:rPr>
          <w:lang w:val="en-GB" w:eastAsia="zh-CN"/>
        </w:rPr>
      </w:pPr>
      <w:r>
        <w:rPr>
          <w:lang w:val="en-GB" w:eastAsia="zh-CN"/>
        </w:rPr>
        <w:t xml:space="preserve">After the infrastructure is connected to the regionalized assets </w:t>
      </w:r>
      <w:proofErr w:type="spellStart"/>
      <w:r>
        <w:rPr>
          <w:lang w:val="en-GB" w:eastAsia="zh-CN"/>
        </w:rPr>
        <w:t>Moter</w:t>
      </w:r>
      <w:proofErr w:type="spellEnd"/>
      <w:r>
        <w:rPr>
          <w:lang w:val="en-GB" w:eastAsia="zh-CN"/>
        </w:rPr>
        <w:t xml:space="preserve"> can be run as a next step in the Workflow. The output of </w:t>
      </w:r>
      <w:r w:rsidR="008E346E">
        <w:rPr>
          <w:lang w:val="en-GB" w:eastAsia="zh-CN"/>
        </w:rPr>
        <w:t xml:space="preserve">the </w:t>
      </w:r>
      <w:proofErr w:type="spellStart"/>
      <w:r>
        <w:rPr>
          <w:lang w:val="en-GB" w:eastAsia="zh-CN"/>
        </w:rPr>
        <w:t>Moter</w:t>
      </w:r>
      <w:proofErr w:type="spellEnd"/>
      <w:r>
        <w:rPr>
          <w:lang w:val="en-GB" w:eastAsia="zh-CN"/>
        </w:rPr>
        <w:t xml:space="preserve"> </w:t>
      </w:r>
      <w:r w:rsidR="008E346E">
        <w:rPr>
          <w:lang w:val="en-GB" w:eastAsia="zh-CN"/>
        </w:rPr>
        <w:t xml:space="preserve">ESDL is </w:t>
      </w:r>
      <w:proofErr w:type="gramStart"/>
      <w:r w:rsidR="008E346E">
        <w:rPr>
          <w:lang w:val="en-GB" w:eastAsia="zh-CN"/>
        </w:rPr>
        <w:t>similar to</w:t>
      </w:r>
      <w:proofErr w:type="gramEnd"/>
      <w:r w:rsidR="008E346E">
        <w:rPr>
          <w:lang w:val="en-GB" w:eastAsia="zh-CN"/>
        </w:rPr>
        <w:t xml:space="preserve"> the </w:t>
      </w:r>
      <w:r w:rsidR="00AF1B8B">
        <w:rPr>
          <w:lang w:val="en-GB" w:eastAsia="zh-CN"/>
        </w:rPr>
        <w:t xml:space="preserve">left figure, but with optimized infrastructure which is not visualized </w:t>
      </w:r>
      <w:r w:rsidR="00182D48">
        <w:rPr>
          <w:lang w:val="en-GB" w:eastAsia="zh-CN"/>
        </w:rPr>
        <w:t xml:space="preserve">in the </w:t>
      </w:r>
      <w:proofErr w:type="spellStart"/>
      <w:r w:rsidR="00182D48">
        <w:rPr>
          <w:lang w:val="en-GB" w:eastAsia="zh-CN"/>
        </w:rPr>
        <w:t>MapEditor</w:t>
      </w:r>
      <w:proofErr w:type="spellEnd"/>
      <w:r w:rsidR="00182D48">
        <w:rPr>
          <w:lang w:val="en-GB" w:eastAsia="zh-CN"/>
        </w:rPr>
        <w:t xml:space="preserve">. For the actual results of the run see the next chapter about </w:t>
      </w:r>
      <w:proofErr w:type="spellStart"/>
      <w:r w:rsidR="00182D48">
        <w:rPr>
          <w:lang w:val="en-GB" w:eastAsia="zh-CN"/>
        </w:rPr>
        <w:t>Moter</w:t>
      </w:r>
      <w:proofErr w:type="spellEnd"/>
      <w:r w:rsidR="00182D48">
        <w:rPr>
          <w:lang w:val="en-GB" w:eastAsia="zh-CN"/>
        </w:rPr>
        <w:t>.</w:t>
      </w:r>
    </w:p>
    <w:p w14:paraId="33250178" w14:textId="77777777" w:rsidR="00EC579B" w:rsidRDefault="00EC579B" w:rsidP="00901C71">
      <w:pPr>
        <w:pStyle w:val="BodyText"/>
        <w:rPr>
          <w:lang w:val="en-GB" w:eastAsia="zh-CN"/>
        </w:rPr>
      </w:pPr>
    </w:p>
    <w:p w14:paraId="014E70DE" w14:textId="7646DBBC" w:rsidR="46877103" w:rsidRDefault="46877103" w:rsidP="46877103">
      <w:pPr>
        <w:pStyle w:val="BodyText"/>
        <w:rPr>
          <w:b/>
          <w:bCs/>
          <w:sz w:val="32"/>
          <w:szCs w:val="32"/>
          <w:lang w:val="en-GB" w:eastAsia="zh-CN"/>
        </w:rPr>
      </w:pPr>
    </w:p>
    <w:p w14:paraId="0C32DABA" w14:textId="67752C4B" w:rsidR="46877103" w:rsidRDefault="46877103" w:rsidP="46877103">
      <w:pPr>
        <w:pStyle w:val="BodyText"/>
        <w:rPr>
          <w:b/>
          <w:bCs/>
          <w:sz w:val="32"/>
          <w:szCs w:val="32"/>
          <w:lang w:val="en-GB" w:eastAsia="zh-CN"/>
        </w:rPr>
      </w:pPr>
    </w:p>
    <w:p w14:paraId="3BACF2A5" w14:textId="4AACD924" w:rsidR="46877103" w:rsidRDefault="46877103" w:rsidP="46877103">
      <w:pPr>
        <w:pStyle w:val="BodyText"/>
        <w:rPr>
          <w:b/>
          <w:bCs/>
          <w:sz w:val="32"/>
          <w:szCs w:val="32"/>
          <w:lang w:val="en-GB" w:eastAsia="zh-CN"/>
        </w:rPr>
      </w:pPr>
    </w:p>
    <w:p w14:paraId="056FF4EC" w14:textId="0499CCE9" w:rsidR="46877103" w:rsidRDefault="46877103" w:rsidP="46877103">
      <w:pPr>
        <w:pStyle w:val="BodyText"/>
        <w:rPr>
          <w:b/>
          <w:bCs/>
          <w:sz w:val="32"/>
          <w:szCs w:val="32"/>
          <w:lang w:val="en-GB" w:eastAsia="zh-CN"/>
        </w:rPr>
      </w:pPr>
    </w:p>
    <w:p w14:paraId="3DCB8B43" w14:textId="714E4069" w:rsidR="00EC579B" w:rsidRPr="004669BE" w:rsidRDefault="00EC579B" w:rsidP="00901C71">
      <w:pPr>
        <w:pStyle w:val="BodyText"/>
        <w:rPr>
          <w:b/>
          <w:bCs/>
          <w:lang w:val="en-GB" w:eastAsia="zh-CN"/>
        </w:rPr>
      </w:pPr>
      <w:proofErr w:type="spellStart"/>
      <w:r w:rsidRPr="004669BE">
        <w:rPr>
          <w:b/>
          <w:bCs/>
          <w:sz w:val="32"/>
          <w:szCs w:val="32"/>
          <w:lang w:val="en-GB" w:eastAsia="zh-CN"/>
        </w:rPr>
        <w:t>Mot</w:t>
      </w:r>
      <w:r w:rsidR="009D5300" w:rsidRPr="004669BE">
        <w:rPr>
          <w:b/>
          <w:bCs/>
          <w:sz w:val="32"/>
          <w:szCs w:val="32"/>
          <w:lang w:val="en-GB" w:eastAsia="zh-CN"/>
        </w:rPr>
        <w:t>e</w:t>
      </w:r>
      <w:r w:rsidRPr="004669BE">
        <w:rPr>
          <w:b/>
          <w:bCs/>
          <w:sz w:val="32"/>
          <w:szCs w:val="32"/>
          <w:lang w:val="en-GB" w:eastAsia="zh-CN"/>
        </w:rPr>
        <w:t>r</w:t>
      </w:r>
      <w:proofErr w:type="spellEnd"/>
    </w:p>
    <w:p w14:paraId="026E65E4" w14:textId="77777777" w:rsidR="0008486E" w:rsidRDefault="0008486E" w:rsidP="00901C71">
      <w:pPr>
        <w:pStyle w:val="BodyText"/>
        <w:rPr>
          <w:lang w:val="en-GB" w:eastAsia="zh-CN"/>
        </w:rPr>
      </w:pPr>
    </w:p>
    <w:p w14:paraId="269455E4" w14:textId="4D775FC1" w:rsidR="00C30850" w:rsidRDefault="0008486E" w:rsidP="00901C71">
      <w:pPr>
        <w:pStyle w:val="BodyText"/>
        <w:rPr>
          <w:lang w:val="en-GB" w:eastAsia="zh-CN"/>
        </w:rPr>
      </w:pPr>
      <w:r>
        <w:rPr>
          <w:lang w:val="en-GB" w:eastAsia="zh-CN"/>
        </w:rPr>
        <w:t xml:space="preserve">In order for </w:t>
      </w:r>
      <w:proofErr w:type="gramStart"/>
      <w:r w:rsidR="00445B44">
        <w:rPr>
          <w:lang w:val="en-GB" w:eastAsia="zh-CN"/>
        </w:rPr>
        <w:t xml:space="preserve">MOTER </w:t>
      </w:r>
      <w:r w:rsidR="00E45AF0">
        <w:rPr>
          <w:lang w:val="en-GB" w:eastAsia="zh-CN"/>
        </w:rPr>
        <w:t xml:space="preserve"> </w:t>
      </w:r>
      <w:r>
        <w:rPr>
          <w:lang w:val="en-GB" w:eastAsia="zh-CN"/>
        </w:rPr>
        <w:t>to</w:t>
      </w:r>
      <w:proofErr w:type="gramEnd"/>
      <w:r>
        <w:rPr>
          <w:lang w:val="en-GB" w:eastAsia="zh-CN"/>
        </w:rPr>
        <w:t xml:space="preserve"> be </w:t>
      </w:r>
      <w:r w:rsidR="00E45AF0">
        <w:rPr>
          <w:lang w:val="en-GB" w:eastAsia="zh-CN"/>
        </w:rPr>
        <w:t xml:space="preserve">able to process the </w:t>
      </w:r>
      <w:r w:rsidR="00E42A00">
        <w:rPr>
          <w:lang w:val="en-GB" w:eastAsia="zh-CN"/>
        </w:rPr>
        <w:t xml:space="preserve">optimized, regionalized ESDL </w:t>
      </w:r>
      <w:r>
        <w:rPr>
          <w:lang w:val="en-GB" w:eastAsia="zh-CN"/>
        </w:rPr>
        <w:t>,</w:t>
      </w:r>
      <w:r w:rsidR="00E45AF0">
        <w:rPr>
          <w:lang w:val="en-GB" w:eastAsia="zh-CN"/>
        </w:rPr>
        <w:t>the following modif</w:t>
      </w:r>
      <w:r w:rsidR="00577F81">
        <w:rPr>
          <w:lang w:val="en-GB" w:eastAsia="zh-CN"/>
        </w:rPr>
        <w:t>ications were made</w:t>
      </w:r>
      <w:r>
        <w:rPr>
          <w:lang w:val="en-GB" w:eastAsia="zh-CN"/>
        </w:rPr>
        <w:t xml:space="preserve">: </w:t>
      </w:r>
    </w:p>
    <w:p w14:paraId="1F625723" w14:textId="02C07AA6" w:rsidR="0008486E" w:rsidRPr="0008486E" w:rsidRDefault="0008486E" w:rsidP="0008486E">
      <w:pPr>
        <w:pStyle w:val="BodyText"/>
        <w:numPr>
          <w:ilvl w:val="0"/>
          <w:numId w:val="28"/>
        </w:numPr>
        <w:rPr>
          <w:lang w:val="en-GB" w:eastAsia="zh-CN"/>
        </w:rPr>
      </w:pPr>
      <w:r w:rsidRPr="0008486E">
        <w:rPr>
          <w:b/>
          <w:bCs/>
          <w:lang w:val="en-GB" w:eastAsia="zh-CN"/>
        </w:rPr>
        <w:t>Commodity X</w:t>
      </w:r>
      <w:r>
        <w:rPr>
          <w:lang w:val="en-GB" w:eastAsia="zh-CN"/>
        </w:rPr>
        <w:t>: in ESDL a nuclear or coal fired power plant is a converter of an external (X) commodity to an internal commodity (</w:t>
      </w:r>
      <w:r w:rsidR="00C323C2">
        <w:rPr>
          <w:lang w:val="en-GB" w:eastAsia="zh-CN"/>
        </w:rPr>
        <w:t>H</w:t>
      </w:r>
      <w:r>
        <w:rPr>
          <w:lang w:val="en-GB" w:eastAsia="zh-CN"/>
        </w:rPr>
        <w:t>ydrogen, Electricity, etc).</w:t>
      </w:r>
      <w:r w:rsidR="00C323C2">
        <w:rPr>
          <w:lang w:val="en-GB" w:eastAsia="zh-CN"/>
        </w:rPr>
        <w:t xml:space="preserve"> In MOTER, coal fired power plants were </w:t>
      </w:r>
      <w:r w:rsidR="00221D3F">
        <w:rPr>
          <w:lang w:val="en-GB" w:eastAsia="zh-CN"/>
        </w:rPr>
        <w:t xml:space="preserve">however </w:t>
      </w:r>
      <w:r w:rsidR="00C323C2">
        <w:rPr>
          <w:lang w:val="en-GB" w:eastAsia="zh-CN"/>
        </w:rPr>
        <w:t xml:space="preserve">considered production </w:t>
      </w:r>
      <w:r w:rsidR="003F696B">
        <w:rPr>
          <w:lang w:val="en-GB" w:eastAsia="zh-CN"/>
        </w:rPr>
        <w:t>asset</w:t>
      </w:r>
      <w:r w:rsidR="00221D3F">
        <w:rPr>
          <w:lang w:val="en-GB" w:eastAsia="zh-CN"/>
        </w:rPr>
        <w:t>s</w:t>
      </w:r>
      <w:r w:rsidR="003F696B">
        <w:rPr>
          <w:lang w:val="en-GB" w:eastAsia="zh-CN"/>
        </w:rPr>
        <w:t xml:space="preserve">. </w:t>
      </w:r>
      <w:r w:rsidR="003C1AF3">
        <w:rPr>
          <w:lang w:val="en-GB" w:eastAsia="zh-CN"/>
        </w:rPr>
        <w:t>The discrepancy was fixed by adding</w:t>
      </w:r>
      <w:r>
        <w:rPr>
          <w:lang w:val="en-GB" w:eastAsia="zh-CN"/>
        </w:rPr>
        <w:t xml:space="preserve"> “</w:t>
      </w:r>
      <w:proofErr w:type="spellStart"/>
      <w:r>
        <w:rPr>
          <w:lang w:val="en-GB" w:eastAsia="zh-CN"/>
        </w:rPr>
        <w:t>XtoPower</w:t>
      </w:r>
      <w:proofErr w:type="spellEnd"/>
      <w:r>
        <w:rPr>
          <w:lang w:val="en-GB" w:eastAsia="zh-CN"/>
        </w:rPr>
        <w:t xml:space="preserve">” converters, a “X” production </w:t>
      </w:r>
      <w:proofErr w:type="gramStart"/>
      <w:r>
        <w:rPr>
          <w:lang w:val="en-GB" w:eastAsia="zh-CN"/>
        </w:rPr>
        <w:t>site</w:t>
      </w:r>
      <w:proofErr w:type="gramEnd"/>
      <w:r>
        <w:rPr>
          <w:lang w:val="en-GB" w:eastAsia="zh-CN"/>
        </w:rPr>
        <w:t xml:space="preserve"> and a X transport network</w:t>
      </w:r>
      <w:r w:rsidR="003C1AF3">
        <w:rPr>
          <w:lang w:val="en-GB" w:eastAsia="zh-CN"/>
        </w:rPr>
        <w:t xml:space="preserve"> to MOTER</w:t>
      </w:r>
      <w:r>
        <w:rPr>
          <w:lang w:val="en-GB" w:eastAsia="zh-CN"/>
        </w:rPr>
        <w:t xml:space="preserve">.  </w:t>
      </w:r>
    </w:p>
    <w:p w14:paraId="5F232618" w14:textId="7C77A36F" w:rsidR="00577F81" w:rsidRDefault="00806811" w:rsidP="00577F81">
      <w:pPr>
        <w:pStyle w:val="BodyText"/>
        <w:numPr>
          <w:ilvl w:val="0"/>
          <w:numId w:val="28"/>
        </w:numPr>
        <w:rPr>
          <w:lang w:val="en-GB" w:eastAsia="zh-CN"/>
        </w:rPr>
      </w:pPr>
      <w:r w:rsidRPr="00806811">
        <w:rPr>
          <w:b/>
          <w:bCs/>
          <w:lang w:val="en-GB" w:eastAsia="zh-CN"/>
        </w:rPr>
        <w:t>Transport power rating</w:t>
      </w:r>
      <w:r>
        <w:rPr>
          <w:lang w:val="en-GB" w:eastAsia="zh-CN"/>
        </w:rPr>
        <w:t xml:space="preserve"> </w:t>
      </w:r>
      <w:r w:rsidR="00577F81">
        <w:rPr>
          <w:lang w:val="en-GB" w:eastAsia="zh-CN"/>
        </w:rPr>
        <w:t xml:space="preserve">MOTER </w:t>
      </w:r>
      <w:r w:rsidR="00A64CC4">
        <w:rPr>
          <w:lang w:val="en-GB" w:eastAsia="zh-CN"/>
        </w:rPr>
        <w:t xml:space="preserve">has the </w:t>
      </w:r>
      <w:r w:rsidR="00CB1109">
        <w:rPr>
          <w:lang w:val="en-GB" w:eastAsia="zh-CN"/>
        </w:rPr>
        <w:t xml:space="preserve">added </w:t>
      </w:r>
      <w:r w:rsidR="00A64CC4">
        <w:rPr>
          <w:lang w:val="en-GB" w:eastAsia="zh-CN"/>
        </w:rPr>
        <w:t>option to</w:t>
      </w:r>
      <w:r w:rsidR="00577F81">
        <w:rPr>
          <w:lang w:val="en-GB" w:eastAsia="zh-CN"/>
        </w:rPr>
        <w:t xml:space="preserve"> ignore the power rating o</w:t>
      </w:r>
      <w:r w:rsidR="00360F27">
        <w:rPr>
          <w:lang w:val="en-GB" w:eastAsia="zh-CN"/>
        </w:rPr>
        <w:t>f</w:t>
      </w:r>
      <w:r w:rsidR="00577F81">
        <w:rPr>
          <w:lang w:val="en-GB" w:eastAsia="zh-CN"/>
        </w:rPr>
        <w:t xml:space="preserve"> the transport line</w:t>
      </w:r>
      <w:r w:rsidR="00360F27">
        <w:rPr>
          <w:lang w:val="en-GB" w:eastAsia="zh-CN"/>
        </w:rPr>
        <w:t>s</w:t>
      </w:r>
      <w:r w:rsidR="00577F81">
        <w:rPr>
          <w:lang w:val="en-GB" w:eastAsia="zh-CN"/>
        </w:rPr>
        <w:t xml:space="preserve">. This because </w:t>
      </w:r>
      <w:r w:rsidR="00A64CC4">
        <w:rPr>
          <w:lang w:val="en-GB" w:eastAsia="zh-CN"/>
        </w:rPr>
        <w:t>in the network template the power rating may be unk</w:t>
      </w:r>
      <w:r w:rsidR="00CA0C12">
        <w:rPr>
          <w:lang w:val="en-GB" w:eastAsia="zh-CN"/>
        </w:rPr>
        <w:t>now</w:t>
      </w:r>
      <w:r w:rsidR="00A64CC4">
        <w:rPr>
          <w:lang w:val="en-GB" w:eastAsia="zh-CN"/>
        </w:rPr>
        <w:t>n</w:t>
      </w:r>
      <w:r w:rsidR="00CA0C12">
        <w:rPr>
          <w:lang w:val="en-GB" w:eastAsia="zh-CN"/>
        </w:rPr>
        <w:t xml:space="preserve"> or accidentally set to zero. A cable with</w:t>
      </w:r>
      <w:r w:rsidR="00F86404">
        <w:rPr>
          <w:lang w:val="en-GB" w:eastAsia="zh-CN"/>
        </w:rPr>
        <w:t xml:space="preserve"> a</w:t>
      </w:r>
      <w:r w:rsidR="003A3CF5">
        <w:rPr>
          <w:lang w:val="en-GB" w:eastAsia="zh-CN"/>
        </w:rPr>
        <w:t xml:space="preserve"> </w:t>
      </w:r>
      <w:r w:rsidR="00F86404">
        <w:rPr>
          <w:lang w:val="en-GB" w:eastAsia="zh-CN"/>
        </w:rPr>
        <w:t xml:space="preserve">(unintentional) maximum power rating of zero will seriously </w:t>
      </w:r>
      <w:r w:rsidR="00CB1109">
        <w:rPr>
          <w:lang w:val="en-GB" w:eastAsia="zh-CN"/>
        </w:rPr>
        <w:t>disrupt</w:t>
      </w:r>
      <w:r w:rsidR="00F86404">
        <w:rPr>
          <w:lang w:val="en-GB" w:eastAsia="zh-CN"/>
        </w:rPr>
        <w:t xml:space="preserve"> the network </w:t>
      </w:r>
      <w:r w:rsidR="00CB1109">
        <w:rPr>
          <w:lang w:val="en-GB" w:eastAsia="zh-CN"/>
        </w:rPr>
        <w:t xml:space="preserve">performance. </w:t>
      </w:r>
      <w:r w:rsidR="00CA0C12">
        <w:rPr>
          <w:lang w:val="en-GB" w:eastAsia="zh-CN"/>
        </w:rPr>
        <w:t xml:space="preserve"> </w:t>
      </w:r>
      <w:proofErr w:type="gramStart"/>
      <w:r w:rsidR="003A3CF5">
        <w:rPr>
          <w:lang w:val="en-GB" w:eastAsia="zh-CN"/>
        </w:rPr>
        <w:t>Therefore</w:t>
      </w:r>
      <w:proofErr w:type="gramEnd"/>
      <w:r w:rsidR="003A3CF5">
        <w:rPr>
          <w:lang w:val="en-GB" w:eastAsia="zh-CN"/>
        </w:rPr>
        <w:t xml:space="preserve"> it is best to </w:t>
      </w:r>
      <w:r w:rsidR="000E229B">
        <w:rPr>
          <w:lang w:val="en-GB" w:eastAsia="zh-CN"/>
        </w:rPr>
        <w:t xml:space="preserve">first </w:t>
      </w:r>
      <w:r w:rsidR="003A3CF5">
        <w:rPr>
          <w:lang w:val="en-GB" w:eastAsia="zh-CN"/>
        </w:rPr>
        <w:t>run a scenario first without cable and pipe power ratings</w:t>
      </w:r>
      <w:r w:rsidR="004453B7">
        <w:rPr>
          <w:lang w:val="en-GB" w:eastAsia="zh-CN"/>
        </w:rPr>
        <w:t>,</w:t>
      </w:r>
      <w:r w:rsidR="00C93C9D">
        <w:rPr>
          <w:lang w:val="en-GB" w:eastAsia="zh-CN"/>
        </w:rPr>
        <w:t xml:space="preserve"> to check the validity of the scenario</w:t>
      </w:r>
      <w:r w:rsidR="004453B7">
        <w:rPr>
          <w:lang w:val="en-GB" w:eastAsia="zh-CN"/>
        </w:rPr>
        <w:t>,</w:t>
      </w:r>
      <w:r w:rsidR="00C93C9D">
        <w:rPr>
          <w:lang w:val="en-GB" w:eastAsia="zh-CN"/>
        </w:rPr>
        <w:t xml:space="preserve"> before adding network congestion</w:t>
      </w:r>
      <w:r w:rsidR="00FE7744">
        <w:rPr>
          <w:lang w:val="en-GB" w:eastAsia="zh-CN"/>
        </w:rPr>
        <w:t>.</w:t>
      </w:r>
    </w:p>
    <w:p w14:paraId="49880493" w14:textId="6AB0B655" w:rsidR="00C93C9D" w:rsidRDefault="00806811" w:rsidP="00577F81">
      <w:pPr>
        <w:pStyle w:val="BodyText"/>
        <w:numPr>
          <w:ilvl w:val="0"/>
          <w:numId w:val="28"/>
        </w:numPr>
        <w:rPr>
          <w:lang w:val="en-GB" w:eastAsia="zh-CN"/>
        </w:rPr>
      </w:pPr>
      <w:r w:rsidRPr="00806811">
        <w:rPr>
          <w:b/>
          <w:bCs/>
          <w:lang w:val="en-GB" w:eastAsia="zh-CN"/>
        </w:rPr>
        <w:t>Transport Conductivity issue</w:t>
      </w:r>
      <w:r>
        <w:rPr>
          <w:lang w:val="en-GB" w:eastAsia="zh-CN"/>
        </w:rPr>
        <w:t xml:space="preserve"> </w:t>
      </w:r>
      <w:r w:rsidR="00360F27">
        <w:rPr>
          <w:lang w:val="en-GB" w:eastAsia="zh-CN"/>
        </w:rPr>
        <w:t xml:space="preserve">MOTER has the added option to ignore the conductivity of the transport lines. </w:t>
      </w:r>
      <w:r w:rsidR="009B053B">
        <w:rPr>
          <w:lang w:val="en-GB" w:eastAsia="zh-CN"/>
        </w:rPr>
        <w:t>The electric conductivity of a power line is determined by the cable gauge, number</w:t>
      </w:r>
      <w:r w:rsidR="00764FA8">
        <w:rPr>
          <w:lang w:val="en-GB" w:eastAsia="zh-CN"/>
        </w:rPr>
        <w:t xml:space="preserve"> of </w:t>
      </w:r>
      <w:r w:rsidR="00FE7744">
        <w:rPr>
          <w:lang w:val="en-GB" w:eastAsia="zh-CN"/>
        </w:rPr>
        <w:t>conductors</w:t>
      </w:r>
      <w:r w:rsidR="00764FA8">
        <w:rPr>
          <w:lang w:val="en-GB" w:eastAsia="zh-CN"/>
        </w:rPr>
        <w:t xml:space="preserve"> and length. </w:t>
      </w:r>
      <w:r w:rsidR="00FC5D21">
        <w:rPr>
          <w:lang w:val="en-GB" w:eastAsia="zh-CN"/>
        </w:rPr>
        <w:t xml:space="preserve">The key issue here is that </w:t>
      </w:r>
      <w:r w:rsidR="004453B7">
        <w:rPr>
          <w:lang w:val="en-GB" w:eastAsia="zh-CN"/>
        </w:rPr>
        <w:t xml:space="preserve">although </w:t>
      </w:r>
      <w:r w:rsidR="00FC5D21">
        <w:rPr>
          <w:lang w:val="en-GB" w:eastAsia="zh-CN"/>
        </w:rPr>
        <w:t xml:space="preserve">ESDL </w:t>
      </w:r>
      <w:r w:rsidR="00EC3ED5">
        <w:rPr>
          <w:lang w:val="en-GB" w:eastAsia="zh-CN"/>
        </w:rPr>
        <w:t xml:space="preserve">can communicate pipe diameters, it is </w:t>
      </w:r>
      <w:r w:rsidR="00FC5D21">
        <w:rPr>
          <w:lang w:val="en-GB" w:eastAsia="zh-CN"/>
        </w:rPr>
        <w:t xml:space="preserve">not </w:t>
      </w:r>
      <w:r w:rsidR="001C1764">
        <w:rPr>
          <w:lang w:val="en-GB" w:eastAsia="zh-CN"/>
        </w:rPr>
        <w:t xml:space="preserve">yet </w:t>
      </w:r>
      <w:r w:rsidR="00FC5D21">
        <w:rPr>
          <w:lang w:val="en-GB" w:eastAsia="zh-CN"/>
        </w:rPr>
        <w:t>able to communicate cable gauges</w:t>
      </w:r>
      <w:r w:rsidR="00764FA8">
        <w:rPr>
          <w:lang w:val="en-GB" w:eastAsia="zh-CN"/>
        </w:rPr>
        <w:t xml:space="preserve"> &amp; </w:t>
      </w:r>
      <w:r w:rsidR="00267509">
        <w:rPr>
          <w:lang w:val="en-GB" w:eastAsia="zh-CN"/>
        </w:rPr>
        <w:t>number</w:t>
      </w:r>
      <w:r w:rsidR="00FC5D21">
        <w:rPr>
          <w:lang w:val="en-GB" w:eastAsia="zh-CN"/>
        </w:rPr>
        <w:t xml:space="preserve"> </w:t>
      </w:r>
      <w:r w:rsidR="00B224DC">
        <w:rPr>
          <w:lang w:val="en-GB" w:eastAsia="zh-CN"/>
        </w:rPr>
        <w:t xml:space="preserve">and </w:t>
      </w:r>
      <w:r w:rsidR="00BB3CBC">
        <w:rPr>
          <w:lang w:val="en-GB" w:eastAsia="zh-CN"/>
        </w:rPr>
        <w:t>/</w:t>
      </w:r>
      <w:r w:rsidR="00B224DC">
        <w:rPr>
          <w:lang w:val="en-GB" w:eastAsia="zh-CN"/>
        </w:rPr>
        <w:t xml:space="preserve">or </w:t>
      </w:r>
      <w:r w:rsidR="005304F8">
        <w:rPr>
          <w:lang w:val="en-GB" w:eastAsia="zh-CN"/>
        </w:rPr>
        <w:t>cable conductivity</w:t>
      </w:r>
      <w:r w:rsidR="00354A89">
        <w:rPr>
          <w:lang w:val="en-GB" w:eastAsia="zh-CN"/>
        </w:rPr>
        <w:t>.</w:t>
      </w:r>
      <w:r w:rsidR="004453B7">
        <w:rPr>
          <w:lang w:val="en-GB" w:eastAsia="zh-CN"/>
        </w:rPr>
        <w:t xml:space="preserve"> </w:t>
      </w:r>
      <w:r w:rsidR="00B224DC">
        <w:rPr>
          <w:lang w:val="en-GB" w:eastAsia="zh-CN"/>
        </w:rPr>
        <w:t xml:space="preserve">MOTER now uses default </w:t>
      </w:r>
      <w:r w:rsidR="001C1764">
        <w:rPr>
          <w:lang w:val="en-GB" w:eastAsia="zh-CN"/>
        </w:rPr>
        <w:t>conductivi</w:t>
      </w:r>
      <w:r w:rsidR="00B224DC">
        <w:rPr>
          <w:lang w:val="en-GB" w:eastAsia="zh-CN"/>
        </w:rPr>
        <w:t>ty rating</w:t>
      </w:r>
      <w:r w:rsidR="00BB3CBC">
        <w:rPr>
          <w:lang w:val="en-GB" w:eastAsia="zh-CN"/>
        </w:rPr>
        <w:t xml:space="preserve">s for all power </w:t>
      </w:r>
      <w:proofErr w:type="gramStart"/>
      <w:r w:rsidR="00BB3CBC">
        <w:rPr>
          <w:lang w:val="en-GB" w:eastAsia="zh-CN"/>
        </w:rPr>
        <w:t>cables</w:t>
      </w:r>
      <w:proofErr w:type="gramEnd"/>
      <w:r w:rsidR="009A7D60">
        <w:rPr>
          <w:lang w:val="en-GB" w:eastAsia="zh-CN"/>
        </w:rPr>
        <w:t xml:space="preserve"> but </w:t>
      </w:r>
      <w:r w:rsidR="00073D00">
        <w:rPr>
          <w:lang w:val="en-GB" w:eastAsia="zh-CN"/>
        </w:rPr>
        <w:t>MOTER also</w:t>
      </w:r>
      <w:r w:rsidR="009A7D60">
        <w:rPr>
          <w:lang w:val="en-GB" w:eastAsia="zh-CN"/>
        </w:rPr>
        <w:t xml:space="preserve"> </w:t>
      </w:r>
      <w:r w:rsidR="00A47755">
        <w:rPr>
          <w:lang w:val="en-GB" w:eastAsia="zh-CN"/>
        </w:rPr>
        <w:t xml:space="preserve">has the added option to </w:t>
      </w:r>
      <w:r w:rsidR="009A7D60">
        <w:rPr>
          <w:lang w:val="en-GB" w:eastAsia="zh-CN"/>
        </w:rPr>
        <w:t>skip th</w:t>
      </w:r>
      <w:r w:rsidR="00E301D2">
        <w:rPr>
          <w:lang w:val="en-GB" w:eastAsia="zh-CN"/>
        </w:rPr>
        <w:t xml:space="preserve">is </w:t>
      </w:r>
      <w:r w:rsidR="00A47755">
        <w:rPr>
          <w:lang w:val="en-GB" w:eastAsia="zh-CN"/>
        </w:rPr>
        <w:t>aspect</w:t>
      </w:r>
      <w:r w:rsidR="00E301D2">
        <w:rPr>
          <w:lang w:val="en-GB" w:eastAsia="zh-CN"/>
        </w:rPr>
        <w:t xml:space="preserve"> of the network simulation</w:t>
      </w:r>
      <w:r w:rsidR="00073D00">
        <w:rPr>
          <w:lang w:val="en-GB" w:eastAsia="zh-CN"/>
        </w:rPr>
        <w:t xml:space="preserve"> and just focus on maximum line ratings.</w:t>
      </w:r>
    </w:p>
    <w:p w14:paraId="53F65C19" w14:textId="0A0E50ED" w:rsidR="00073D00" w:rsidRDefault="003671AA" w:rsidP="00577F81">
      <w:pPr>
        <w:pStyle w:val="BodyText"/>
        <w:numPr>
          <w:ilvl w:val="0"/>
          <w:numId w:val="28"/>
        </w:numPr>
        <w:rPr>
          <w:lang w:val="en-GB" w:eastAsia="zh-CN"/>
        </w:rPr>
      </w:pPr>
      <w:r w:rsidRPr="003671AA">
        <w:rPr>
          <w:b/>
          <w:bCs/>
          <w:lang w:val="en-GB" w:eastAsia="zh-CN"/>
        </w:rPr>
        <w:t>Allowed topologies</w:t>
      </w:r>
      <w:r>
        <w:rPr>
          <w:lang w:val="en-GB" w:eastAsia="zh-CN"/>
        </w:rPr>
        <w:t xml:space="preserve"> </w:t>
      </w:r>
      <w:proofErr w:type="gramStart"/>
      <w:r w:rsidR="0072618E">
        <w:rPr>
          <w:lang w:val="en-GB" w:eastAsia="zh-CN"/>
        </w:rPr>
        <w:t>As</w:t>
      </w:r>
      <w:proofErr w:type="gramEnd"/>
      <w:r w:rsidR="0072618E">
        <w:rPr>
          <w:lang w:val="en-GB" w:eastAsia="zh-CN"/>
        </w:rPr>
        <w:t xml:space="preserve"> it turns out there is </w:t>
      </w:r>
      <w:r w:rsidR="003D1CA5">
        <w:rPr>
          <w:lang w:val="en-GB" w:eastAsia="zh-CN"/>
        </w:rPr>
        <w:t xml:space="preserve">room for </w:t>
      </w:r>
      <w:r w:rsidR="00814E7D">
        <w:rPr>
          <w:lang w:val="en-GB" w:eastAsia="zh-CN"/>
        </w:rPr>
        <w:t>network</w:t>
      </w:r>
      <w:r w:rsidR="00A47755">
        <w:rPr>
          <w:lang w:val="en-GB" w:eastAsia="zh-CN"/>
        </w:rPr>
        <w:t xml:space="preserve"> topology</w:t>
      </w:r>
      <w:r w:rsidR="00814E7D">
        <w:rPr>
          <w:lang w:val="en-GB" w:eastAsia="zh-CN"/>
        </w:rPr>
        <w:t xml:space="preserve"> interpretation </w:t>
      </w:r>
      <w:r w:rsidR="003D1CA5">
        <w:rPr>
          <w:lang w:val="en-GB" w:eastAsia="zh-CN"/>
        </w:rPr>
        <w:t>conflict</w:t>
      </w:r>
      <w:r w:rsidR="00A47755">
        <w:rPr>
          <w:lang w:val="en-GB" w:eastAsia="zh-CN"/>
        </w:rPr>
        <w:t>s</w:t>
      </w:r>
      <w:r w:rsidR="007E5528">
        <w:rPr>
          <w:lang w:val="en-GB" w:eastAsia="zh-CN"/>
        </w:rPr>
        <w:t xml:space="preserve"> </w:t>
      </w:r>
      <w:r w:rsidR="00814E7D">
        <w:rPr>
          <w:lang w:val="en-GB" w:eastAsia="zh-CN"/>
        </w:rPr>
        <w:t xml:space="preserve">between MOTER and ESDL. In MOTER the network </w:t>
      </w:r>
      <w:r w:rsidR="00B85D19">
        <w:rPr>
          <w:lang w:val="en-GB" w:eastAsia="zh-CN"/>
        </w:rPr>
        <w:t>nodes</w:t>
      </w:r>
      <w:r w:rsidR="00814E7D">
        <w:rPr>
          <w:lang w:val="en-GB" w:eastAsia="zh-CN"/>
        </w:rPr>
        <w:t xml:space="preserve"> are</w:t>
      </w:r>
      <w:r w:rsidR="003D1CA5">
        <w:rPr>
          <w:lang w:val="en-GB" w:eastAsia="zh-CN"/>
        </w:rPr>
        <w:t xml:space="preserve"> considered</w:t>
      </w:r>
      <w:r w:rsidR="00814E7D">
        <w:rPr>
          <w:lang w:val="en-GB" w:eastAsia="zh-CN"/>
        </w:rPr>
        <w:t xml:space="preserve"> fundamental </w:t>
      </w:r>
      <w:r w:rsidR="003D1CA5">
        <w:rPr>
          <w:lang w:val="en-GB" w:eastAsia="zh-CN"/>
        </w:rPr>
        <w:t xml:space="preserve">building blocks </w:t>
      </w:r>
      <w:r w:rsidR="00814E7D">
        <w:rPr>
          <w:lang w:val="en-GB" w:eastAsia="zh-CN"/>
        </w:rPr>
        <w:t xml:space="preserve">and </w:t>
      </w:r>
      <w:r w:rsidR="00B85D19">
        <w:rPr>
          <w:lang w:val="en-GB" w:eastAsia="zh-CN"/>
        </w:rPr>
        <w:t xml:space="preserve">production, consumption </w:t>
      </w:r>
      <w:r w:rsidR="00614E16">
        <w:rPr>
          <w:lang w:val="en-GB" w:eastAsia="zh-CN"/>
        </w:rPr>
        <w:t xml:space="preserve">are </w:t>
      </w:r>
      <w:r w:rsidR="00B85D19">
        <w:rPr>
          <w:lang w:val="en-GB" w:eastAsia="zh-CN"/>
        </w:rPr>
        <w:t>added to the network nodes</w:t>
      </w:r>
      <w:r w:rsidR="00614E16">
        <w:rPr>
          <w:lang w:val="en-GB" w:eastAsia="zh-CN"/>
        </w:rPr>
        <w:t xml:space="preserve"> as attributes</w:t>
      </w:r>
      <w:r w:rsidR="00B85D19">
        <w:rPr>
          <w:lang w:val="en-GB" w:eastAsia="zh-CN"/>
        </w:rPr>
        <w:t xml:space="preserve">. In ESDL the Assets are </w:t>
      </w:r>
      <w:proofErr w:type="gramStart"/>
      <w:r w:rsidR="00B85D19">
        <w:rPr>
          <w:lang w:val="en-GB" w:eastAsia="zh-CN"/>
        </w:rPr>
        <w:t>fundamental</w:t>
      </w:r>
      <w:proofErr w:type="gramEnd"/>
      <w:r w:rsidR="00B85D19">
        <w:rPr>
          <w:lang w:val="en-GB" w:eastAsia="zh-CN"/>
        </w:rPr>
        <w:t xml:space="preserve"> and </w:t>
      </w:r>
      <w:r w:rsidR="00614E16">
        <w:rPr>
          <w:lang w:val="en-GB" w:eastAsia="zh-CN"/>
        </w:rPr>
        <w:t xml:space="preserve">the </w:t>
      </w:r>
      <w:r w:rsidR="003216CE">
        <w:rPr>
          <w:lang w:val="en-GB" w:eastAsia="zh-CN"/>
        </w:rPr>
        <w:t>network connection</w:t>
      </w:r>
      <w:r w:rsidR="00C564D7">
        <w:rPr>
          <w:lang w:val="en-GB" w:eastAsia="zh-CN"/>
        </w:rPr>
        <w:t>s</w:t>
      </w:r>
      <w:r w:rsidR="003216CE">
        <w:rPr>
          <w:lang w:val="en-GB" w:eastAsia="zh-CN"/>
        </w:rPr>
        <w:t xml:space="preserve"> </w:t>
      </w:r>
      <w:r w:rsidR="00614E16">
        <w:rPr>
          <w:lang w:val="en-GB" w:eastAsia="zh-CN"/>
        </w:rPr>
        <w:t>are considered</w:t>
      </w:r>
      <w:r w:rsidR="003216CE">
        <w:rPr>
          <w:lang w:val="en-GB" w:eastAsia="zh-CN"/>
        </w:rPr>
        <w:t xml:space="preserve"> attribute</w:t>
      </w:r>
      <w:r w:rsidR="00614E16">
        <w:rPr>
          <w:lang w:val="en-GB" w:eastAsia="zh-CN"/>
        </w:rPr>
        <w:t>s</w:t>
      </w:r>
      <w:r w:rsidR="00C564D7">
        <w:rPr>
          <w:lang w:val="en-GB" w:eastAsia="zh-CN"/>
        </w:rPr>
        <w:t xml:space="preserve"> of the assets</w:t>
      </w:r>
      <w:r w:rsidR="003216CE">
        <w:rPr>
          <w:lang w:val="en-GB" w:eastAsia="zh-CN"/>
        </w:rPr>
        <w:t xml:space="preserve">. </w:t>
      </w:r>
      <w:r w:rsidR="005D3501">
        <w:rPr>
          <w:lang w:val="en-GB" w:eastAsia="zh-CN"/>
        </w:rPr>
        <w:t xml:space="preserve">In </w:t>
      </w:r>
      <w:r w:rsidR="00BE39AB">
        <w:rPr>
          <w:lang w:val="en-GB" w:eastAsia="zh-CN"/>
        </w:rPr>
        <w:t>MOTER it is possible to add a producer, battery and a consumer to the same node</w:t>
      </w:r>
      <w:r w:rsidR="00B06721">
        <w:rPr>
          <w:lang w:val="en-GB" w:eastAsia="zh-CN"/>
        </w:rPr>
        <w:t xml:space="preserve"> or couple a producer directly to a </w:t>
      </w:r>
      <w:r w:rsidR="00172A73">
        <w:rPr>
          <w:lang w:val="en-GB" w:eastAsia="zh-CN"/>
        </w:rPr>
        <w:t>consumer</w:t>
      </w:r>
      <w:r w:rsidR="00BE39AB">
        <w:rPr>
          <w:lang w:val="en-GB" w:eastAsia="zh-CN"/>
        </w:rPr>
        <w:t xml:space="preserve">. This </w:t>
      </w:r>
      <w:proofErr w:type="spellStart"/>
      <w:r w:rsidR="00BE39AB">
        <w:rPr>
          <w:lang w:val="en-GB" w:eastAsia="zh-CN"/>
        </w:rPr>
        <w:t>it</w:t>
      </w:r>
      <w:proofErr w:type="spellEnd"/>
      <w:r w:rsidR="00BE39AB">
        <w:rPr>
          <w:lang w:val="en-GB" w:eastAsia="zh-CN"/>
        </w:rPr>
        <w:t xml:space="preserve"> not allowed </w:t>
      </w:r>
      <w:r w:rsidR="00C564D7">
        <w:rPr>
          <w:lang w:val="en-GB" w:eastAsia="zh-CN"/>
        </w:rPr>
        <w:t xml:space="preserve">or desirable </w:t>
      </w:r>
      <w:r w:rsidR="002E120E">
        <w:rPr>
          <w:lang w:val="en-GB" w:eastAsia="zh-CN"/>
        </w:rPr>
        <w:t>within</w:t>
      </w:r>
      <w:r w:rsidR="00BE39AB">
        <w:rPr>
          <w:lang w:val="en-GB" w:eastAsia="zh-CN"/>
        </w:rPr>
        <w:t xml:space="preserve"> ESDL. However</w:t>
      </w:r>
      <w:r w:rsidR="002E120E">
        <w:rPr>
          <w:lang w:val="en-GB" w:eastAsia="zh-CN"/>
        </w:rPr>
        <w:t>,</w:t>
      </w:r>
      <w:r w:rsidR="00BE39AB">
        <w:rPr>
          <w:lang w:val="en-GB" w:eastAsia="zh-CN"/>
        </w:rPr>
        <w:t xml:space="preserve"> in </w:t>
      </w:r>
      <w:r w:rsidR="005D3501">
        <w:rPr>
          <w:lang w:val="en-GB" w:eastAsia="zh-CN"/>
        </w:rPr>
        <w:t>E</w:t>
      </w:r>
      <w:r w:rsidR="00692B0F">
        <w:rPr>
          <w:lang w:val="en-GB" w:eastAsia="zh-CN"/>
        </w:rPr>
        <w:t>SDL</w:t>
      </w:r>
      <w:r w:rsidR="005D3501">
        <w:rPr>
          <w:lang w:val="en-GB" w:eastAsia="zh-CN"/>
        </w:rPr>
        <w:t xml:space="preserve"> it is possible to provide a</w:t>
      </w:r>
      <w:r w:rsidR="00692B0F">
        <w:rPr>
          <w:lang w:val="en-GB" w:eastAsia="zh-CN"/>
        </w:rPr>
        <w:t xml:space="preserve"> “virtual</w:t>
      </w:r>
      <w:r w:rsidR="00BE39AB">
        <w:rPr>
          <w:lang w:val="en-GB" w:eastAsia="zh-CN"/>
        </w:rPr>
        <w:t xml:space="preserve"> </w:t>
      </w:r>
      <w:r w:rsidR="00E25B12">
        <w:rPr>
          <w:lang w:val="en-GB" w:eastAsia="zh-CN"/>
        </w:rPr>
        <w:t xml:space="preserve">pipe / </w:t>
      </w:r>
      <w:r w:rsidR="00BE39AB">
        <w:rPr>
          <w:lang w:val="en-GB" w:eastAsia="zh-CN"/>
        </w:rPr>
        <w:t>cable</w:t>
      </w:r>
      <w:r w:rsidR="00692B0F">
        <w:rPr>
          <w:lang w:val="en-GB" w:eastAsia="zh-CN"/>
        </w:rPr>
        <w:t>” or “</w:t>
      </w:r>
      <w:r w:rsidR="005D3501">
        <w:rPr>
          <w:lang w:val="en-GB" w:eastAsia="zh-CN"/>
        </w:rPr>
        <w:t>logical connection</w:t>
      </w:r>
      <w:r w:rsidR="00692B0F">
        <w:rPr>
          <w:lang w:val="en-GB" w:eastAsia="zh-CN"/>
        </w:rPr>
        <w:t>”</w:t>
      </w:r>
      <w:r w:rsidR="005D3501">
        <w:rPr>
          <w:lang w:val="en-GB" w:eastAsia="zh-CN"/>
        </w:rPr>
        <w:t xml:space="preserve"> between an Asset and a network </w:t>
      </w:r>
      <w:r w:rsidR="00692B0F">
        <w:rPr>
          <w:lang w:val="en-GB" w:eastAsia="zh-CN"/>
        </w:rPr>
        <w:t>node</w:t>
      </w:r>
      <w:r w:rsidR="00864A16">
        <w:rPr>
          <w:lang w:val="en-GB" w:eastAsia="zh-CN"/>
        </w:rPr>
        <w:t xml:space="preserve"> (just assign </w:t>
      </w:r>
      <w:r w:rsidR="008F6076">
        <w:rPr>
          <w:lang w:val="en-GB" w:eastAsia="zh-CN"/>
        </w:rPr>
        <w:t xml:space="preserve">an asset with </w:t>
      </w:r>
      <w:r w:rsidR="00864A16">
        <w:rPr>
          <w:lang w:val="en-GB" w:eastAsia="zh-CN"/>
        </w:rPr>
        <w:t xml:space="preserve">a network node x km away as the </w:t>
      </w:r>
      <w:proofErr w:type="spellStart"/>
      <w:r w:rsidR="00864A16">
        <w:rPr>
          <w:lang w:val="en-GB" w:eastAsia="zh-CN"/>
        </w:rPr>
        <w:t>inport</w:t>
      </w:r>
      <w:proofErr w:type="spellEnd"/>
      <w:r w:rsidR="00864A16">
        <w:rPr>
          <w:lang w:val="en-GB" w:eastAsia="zh-CN"/>
        </w:rPr>
        <w:t xml:space="preserve"> or outport</w:t>
      </w:r>
      <w:r w:rsidR="008F6076">
        <w:rPr>
          <w:lang w:val="en-GB" w:eastAsia="zh-CN"/>
        </w:rPr>
        <w:t xml:space="preserve"> to use</w:t>
      </w:r>
      <w:r w:rsidR="00864A16">
        <w:rPr>
          <w:lang w:val="en-GB" w:eastAsia="zh-CN"/>
        </w:rPr>
        <w:t>)</w:t>
      </w:r>
      <w:r w:rsidR="00BE39AB">
        <w:rPr>
          <w:lang w:val="en-GB" w:eastAsia="zh-CN"/>
        </w:rPr>
        <w:t xml:space="preserve">. MOTER </w:t>
      </w:r>
      <w:r w:rsidR="00172A73">
        <w:rPr>
          <w:lang w:val="en-GB" w:eastAsia="zh-CN"/>
        </w:rPr>
        <w:t xml:space="preserve">however does </w:t>
      </w:r>
      <w:r w:rsidR="00E25B12">
        <w:rPr>
          <w:lang w:val="en-GB" w:eastAsia="zh-CN"/>
        </w:rPr>
        <w:t>not understand “</w:t>
      </w:r>
      <w:r w:rsidR="00D74517">
        <w:rPr>
          <w:lang w:val="en-GB" w:eastAsia="zh-CN"/>
        </w:rPr>
        <w:t>virtual cables or pipes”</w:t>
      </w:r>
      <w:r w:rsidR="009A6D8D">
        <w:rPr>
          <w:lang w:val="en-GB" w:eastAsia="zh-CN"/>
        </w:rPr>
        <w:t>. See illustration on</w:t>
      </w:r>
      <w:r w:rsidR="000E6C67">
        <w:rPr>
          <w:lang w:val="en-GB" w:eastAsia="zh-CN"/>
        </w:rPr>
        <w:t xml:space="preserve"> restrictions on allowed </w:t>
      </w:r>
      <w:r w:rsidR="001876EC">
        <w:rPr>
          <w:lang w:val="en-GB" w:eastAsia="zh-CN"/>
        </w:rPr>
        <w:t xml:space="preserve">network </w:t>
      </w:r>
      <w:r w:rsidR="000E6C67">
        <w:rPr>
          <w:lang w:val="en-GB" w:eastAsia="zh-CN"/>
        </w:rPr>
        <w:t>topologies.</w:t>
      </w:r>
      <w:r w:rsidR="009A6D8D">
        <w:rPr>
          <w:lang w:val="en-GB" w:eastAsia="zh-CN"/>
        </w:rPr>
        <w:t xml:space="preserve"> </w:t>
      </w:r>
      <w:r w:rsidR="00692B0F">
        <w:rPr>
          <w:lang w:val="en-GB" w:eastAsia="zh-CN"/>
        </w:rPr>
        <w:t xml:space="preserve"> </w:t>
      </w:r>
      <w:r w:rsidR="00B85D19">
        <w:rPr>
          <w:lang w:val="en-GB" w:eastAsia="zh-CN"/>
        </w:rPr>
        <w:t xml:space="preserve"> </w:t>
      </w:r>
      <w:r w:rsidR="007E5528">
        <w:rPr>
          <w:lang w:val="en-GB" w:eastAsia="zh-CN"/>
        </w:rPr>
        <w:t xml:space="preserve"> </w:t>
      </w:r>
      <w:r w:rsidR="0072618E">
        <w:rPr>
          <w:lang w:val="en-GB" w:eastAsia="zh-CN"/>
        </w:rPr>
        <w:t xml:space="preserve"> </w:t>
      </w:r>
    </w:p>
    <w:p w14:paraId="6B114A44" w14:textId="7BDA8DBF" w:rsidR="00E25B12" w:rsidRDefault="00E25B12" w:rsidP="00E25B12">
      <w:pPr>
        <w:pStyle w:val="BodyText"/>
        <w:ind w:left="720"/>
        <w:rPr>
          <w:lang w:val="en-GB" w:eastAsia="zh-CN"/>
        </w:rPr>
      </w:pPr>
      <w:r w:rsidRPr="00E25B12">
        <w:rPr>
          <w:noProof/>
        </w:rPr>
        <w:lastRenderedPageBreak/>
        <w:drawing>
          <wp:inline distT="0" distB="0" distL="0" distR="0" wp14:anchorId="7C929C4E" wp14:editId="7E335BF0">
            <wp:extent cx="3702050" cy="3630855"/>
            <wp:effectExtent l="0" t="0" r="0" b="0"/>
            <wp:docPr id="243241656" name="Picture 24324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0091" cy="3638741"/>
                    </a:xfrm>
                    <a:prstGeom prst="rect">
                      <a:avLst/>
                    </a:prstGeom>
                    <a:noFill/>
                    <a:ln>
                      <a:noFill/>
                    </a:ln>
                  </pic:spPr>
                </pic:pic>
              </a:graphicData>
            </a:graphic>
          </wp:inline>
        </w:drawing>
      </w:r>
    </w:p>
    <w:p w14:paraId="46447F28" w14:textId="10E41D65" w:rsidR="00406FBD" w:rsidRDefault="00406FBD" w:rsidP="00E25B12">
      <w:pPr>
        <w:pStyle w:val="BodyText"/>
        <w:ind w:left="720"/>
        <w:rPr>
          <w:lang w:val="en-GB" w:eastAsia="zh-CN"/>
        </w:rPr>
      </w:pPr>
      <w:r>
        <w:rPr>
          <w:lang w:val="en-GB" w:eastAsia="zh-CN"/>
        </w:rPr>
        <w:t>Illustration of topologies convention mismatches between MOTER and ESDL</w:t>
      </w:r>
      <w:r w:rsidR="009A6D8D">
        <w:rPr>
          <w:lang w:val="en-GB" w:eastAsia="zh-CN"/>
        </w:rPr>
        <w:t xml:space="preserve"> (see text)</w:t>
      </w:r>
      <w:r>
        <w:rPr>
          <w:lang w:val="en-GB" w:eastAsia="zh-CN"/>
        </w:rPr>
        <w:t xml:space="preserve">  </w:t>
      </w:r>
    </w:p>
    <w:p w14:paraId="6AE66A4C" w14:textId="7A3D45D5" w:rsidR="00CE6B85" w:rsidRPr="00D0106B" w:rsidRDefault="003671AA" w:rsidP="002A7326">
      <w:pPr>
        <w:pStyle w:val="BodyText"/>
        <w:numPr>
          <w:ilvl w:val="0"/>
          <w:numId w:val="28"/>
        </w:numPr>
        <w:rPr>
          <w:lang w:val="en-GB" w:eastAsia="zh-CN"/>
        </w:rPr>
      </w:pPr>
      <w:r w:rsidRPr="00D0106B">
        <w:rPr>
          <w:b/>
          <w:bCs/>
          <w:lang w:val="en-GB" w:eastAsia="zh-CN"/>
        </w:rPr>
        <w:t>Time Slices</w:t>
      </w:r>
      <w:r w:rsidR="007E5E2B" w:rsidRPr="00D0106B">
        <w:rPr>
          <w:b/>
          <w:bCs/>
          <w:lang w:val="en-GB" w:eastAsia="zh-CN"/>
        </w:rPr>
        <w:t>.</w:t>
      </w:r>
      <w:r w:rsidR="007E5E2B" w:rsidRPr="00D0106B">
        <w:rPr>
          <w:lang w:val="en-GB" w:eastAsia="zh-CN"/>
        </w:rPr>
        <w:t xml:space="preserve"> </w:t>
      </w:r>
      <w:r w:rsidR="00086E49" w:rsidRPr="00D0106B">
        <w:rPr>
          <w:lang w:val="en-GB" w:eastAsia="zh-CN"/>
        </w:rPr>
        <w:t xml:space="preserve">Like Opera, </w:t>
      </w:r>
      <w:r w:rsidR="007E5E2B" w:rsidRPr="00D0106B">
        <w:rPr>
          <w:lang w:val="en-GB" w:eastAsia="zh-CN"/>
        </w:rPr>
        <w:t xml:space="preserve">MOTER </w:t>
      </w:r>
      <w:r w:rsidR="00086E49" w:rsidRPr="00D0106B">
        <w:rPr>
          <w:lang w:val="en-GB" w:eastAsia="zh-CN"/>
        </w:rPr>
        <w:t xml:space="preserve">must </w:t>
      </w:r>
      <w:r w:rsidR="007E5E2B" w:rsidRPr="00D0106B">
        <w:rPr>
          <w:lang w:val="en-GB" w:eastAsia="zh-CN"/>
        </w:rPr>
        <w:t>use</w:t>
      </w:r>
      <w:r w:rsidR="00086E49" w:rsidRPr="00D0106B">
        <w:rPr>
          <w:lang w:val="en-GB" w:eastAsia="zh-CN"/>
        </w:rPr>
        <w:t xml:space="preserve"> “time slices” to</w:t>
      </w:r>
      <w:r w:rsidR="008450BF" w:rsidRPr="00D0106B">
        <w:rPr>
          <w:lang w:val="en-GB" w:eastAsia="zh-CN"/>
        </w:rPr>
        <w:t xml:space="preserve"> </w:t>
      </w:r>
      <w:r w:rsidR="00716B47" w:rsidRPr="00D0106B">
        <w:rPr>
          <w:lang w:val="en-GB" w:eastAsia="zh-CN"/>
        </w:rPr>
        <w:t xml:space="preserve">greatly </w:t>
      </w:r>
      <w:r w:rsidR="008450BF" w:rsidRPr="00D0106B">
        <w:rPr>
          <w:lang w:val="en-GB" w:eastAsia="zh-CN"/>
        </w:rPr>
        <w:t xml:space="preserve">reduce </w:t>
      </w:r>
      <w:r w:rsidR="00086E49" w:rsidRPr="00D0106B">
        <w:rPr>
          <w:lang w:val="en-GB" w:eastAsia="zh-CN"/>
        </w:rPr>
        <w:t>the complexity of 8760 hours</w:t>
      </w:r>
      <w:r w:rsidR="006F4575" w:rsidRPr="00D0106B">
        <w:rPr>
          <w:lang w:val="en-GB" w:eastAsia="zh-CN"/>
        </w:rPr>
        <w:t>.</w:t>
      </w:r>
      <w:r w:rsidR="00C84CDF" w:rsidRPr="00D0106B">
        <w:rPr>
          <w:lang w:val="en-GB" w:eastAsia="zh-CN"/>
        </w:rPr>
        <w:t xml:space="preserve"> </w:t>
      </w:r>
      <w:r w:rsidR="0065702B" w:rsidRPr="00D0106B">
        <w:rPr>
          <w:lang w:val="en-GB" w:eastAsia="zh-CN"/>
        </w:rPr>
        <w:t>It is</w:t>
      </w:r>
      <w:r w:rsidR="0046214B" w:rsidRPr="00D0106B">
        <w:rPr>
          <w:lang w:val="en-GB" w:eastAsia="zh-CN"/>
        </w:rPr>
        <w:t xml:space="preserve"> only</w:t>
      </w:r>
      <w:r w:rsidR="0065702B" w:rsidRPr="00D0106B">
        <w:rPr>
          <w:lang w:val="en-GB" w:eastAsia="zh-CN"/>
        </w:rPr>
        <w:t xml:space="preserve"> just possible for MOTER to process </w:t>
      </w:r>
      <w:r w:rsidR="002B67E7" w:rsidRPr="00D0106B">
        <w:rPr>
          <w:lang w:val="en-GB" w:eastAsia="zh-CN"/>
        </w:rPr>
        <w:t xml:space="preserve">the full </w:t>
      </w:r>
      <w:r w:rsidR="000F6EA9" w:rsidRPr="00D0106B">
        <w:rPr>
          <w:lang w:val="en-GB" w:eastAsia="zh-CN"/>
        </w:rPr>
        <w:t xml:space="preserve">8760 hours of </w:t>
      </w:r>
      <w:r w:rsidR="0065702B" w:rsidRPr="00D0106B">
        <w:rPr>
          <w:lang w:val="en-GB" w:eastAsia="zh-CN"/>
        </w:rPr>
        <w:t>an un</w:t>
      </w:r>
      <w:r w:rsidR="00C13629" w:rsidRPr="00D0106B">
        <w:rPr>
          <w:lang w:val="en-GB" w:eastAsia="zh-CN"/>
        </w:rPr>
        <w:t>-</w:t>
      </w:r>
      <w:r w:rsidR="0065702B" w:rsidRPr="00D0106B">
        <w:rPr>
          <w:lang w:val="en-GB" w:eastAsia="zh-CN"/>
        </w:rPr>
        <w:t>regionalized ETM</w:t>
      </w:r>
      <w:r w:rsidR="000F6EA9" w:rsidRPr="00D0106B">
        <w:rPr>
          <w:lang w:val="en-GB" w:eastAsia="zh-CN"/>
        </w:rPr>
        <w:t>/ Opera output</w:t>
      </w:r>
      <w:r w:rsidR="00591235" w:rsidRPr="00D0106B">
        <w:rPr>
          <w:lang w:val="en-GB" w:eastAsia="zh-CN"/>
        </w:rPr>
        <w:t xml:space="preserve"> </w:t>
      </w:r>
      <w:r w:rsidR="00FF7728" w:rsidRPr="00D0106B">
        <w:rPr>
          <w:lang w:val="en-GB" w:eastAsia="zh-CN"/>
        </w:rPr>
        <w:t>on a conventional PC</w:t>
      </w:r>
      <w:r w:rsidR="0046214B" w:rsidRPr="00D0106B">
        <w:rPr>
          <w:lang w:val="en-GB" w:eastAsia="zh-CN"/>
        </w:rPr>
        <w:t xml:space="preserve"> using &lt;10 GB of internal memory</w:t>
      </w:r>
      <w:r w:rsidR="00635D8F" w:rsidRPr="00D0106B">
        <w:rPr>
          <w:lang w:val="en-GB" w:eastAsia="zh-CN"/>
        </w:rPr>
        <w:t>. For a regionalized case a</w:t>
      </w:r>
      <w:r w:rsidR="0082266B" w:rsidRPr="00D0106B">
        <w:rPr>
          <w:lang w:val="en-GB" w:eastAsia="zh-CN"/>
        </w:rPr>
        <w:t xml:space="preserve"> maximum of</w:t>
      </w:r>
      <w:r w:rsidR="00635D8F" w:rsidRPr="00D0106B">
        <w:rPr>
          <w:lang w:val="en-GB" w:eastAsia="zh-CN"/>
        </w:rPr>
        <w:t xml:space="preserve"> 288 </w:t>
      </w:r>
      <w:r w:rsidR="00591235" w:rsidRPr="00D0106B">
        <w:rPr>
          <w:lang w:val="en-GB" w:eastAsia="zh-CN"/>
        </w:rPr>
        <w:t xml:space="preserve">time </w:t>
      </w:r>
      <w:r w:rsidR="0082266B" w:rsidRPr="00D0106B">
        <w:rPr>
          <w:lang w:val="en-GB" w:eastAsia="zh-CN"/>
        </w:rPr>
        <w:t>slices / year</w:t>
      </w:r>
      <w:r w:rsidR="00591235" w:rsidRPr="00D0106B">
        <w:rPr>
          <w:lang w:val="en-GB" w:eastAsia="zh-CN"/>
        </w:rPr>
        <w:t xml:space="preserve"> is manageable</w:t>
      </w:r>
      <w:r w:rsidR="0082266B" w:rsidRPr="00D0106B">
        <w:rPr>
          <w:lang w:val="en-GB" w:eastAsia="zh-CN"/>
        </w:rPr>
        <w:t xml:space="preserve">. </w:t>
      </w:r>
      <w:r w:rsidR="00591235" w:rsidRPr="00D0106B">
        <w:rPr>
          <w:lang w:val="en-GB" w:eastAsia="zh-CN"/>
        </w:rPr>
        <w:t xml:space="preserve"> </w:t>
      </w:r>
      <w:r w:rsidR="00A838EA" w:rsidRPr="00D0106B">
        <w:rPr>
          <w:lang w:val="en-GB" w:eastAsia="zh-CN"/>
        </w:rPr>
        <w:t>Using the un</w:t>
      </w:r>
      <w:r w:rsidR="00D81B58" w:rsidRPr="00D0106B">
        <w:rPr>
          <w:lang w:val="en-GB" w:eastAsia="zh-CN"/>
        </w:rPr>
        <w:t>-</w:t>
      </w:r>
      <w:r w:rsidR="00A838EA" w:rsidRPr="00D0106B">
        <w:rPr>
          <w:lang w:val="en-GB" w:eastAsia="zh-CN"/>
        </w:rPr>
        <w:t xml:space="preserve">regionalized </w:t>
      </w:r>
      <w:r w:rsidR="009E636F" w:rsidRPr="00D0106B">
        <w:rPr>
          <w:lang w:val="en-GB" w:eastAsia="zh-CN"/>
        </w:rPr>
        <w:t>ETM as an input,</w:t>
      </w:r>
      <w:r w:rsidR="00951259" w:rsidRPr="00D0106B">
        <w:rPr>
          <w:lang w:val="en-GB" w:eastAsia="zh-CN"/>
        </w:rPr>
        <w:t xml:space="preserve"> </w:t>
      </w:r>
      <w:r w:rsidR="003813A6" w:rsidRPr="00D0106B">
        <w:rPr>
          <w:lang w:val="en-GB" w:eastAsia="zh-CN"/>
        </w:rPr>
        <w:t>the definition of the</w:t>
      </w:r>
      <w:r w:rsidR="00951259" w:rsidRPr="00D0106B">
        <w:rPr>
          <w:lang w:val="en-GB" w:eastAsia="zh-CN"/>
        </w:rPr>
        <w:t xml:space="preserve"> </w:t>
      </w:r>
      <w:r w:rsidR="00A838EA" w:rsidRPr="00D0106B">
        <w:rPr>
          <w:lang w:val="en-GB" w:eastAsia="zh-CN"/>
        </w:rPr>
        <w:t xml:space="preserve">time </w:t>
      </w:r>
      <w:r w:rsidR="00951259" w:rsidRPr="00D0106B">
        <w:rPr>
          <w:lang w:val="en-GB" w:eastAsia="zh-CN"/>
        </w:rPr>
        <w:t>slice</w:t>
      </w:r>
      <w:r w:rsidR="009E636F" w:rsidRPr="00D0106B">
        <w:rPr>
          <w:lang w:val="en-GB" w:eastAsia="zh-CN"/>
        </w:rPr>
        <w:t xml:space="preserve"> definition</w:t>
      </w:r>
      <w:r w:rsidR="00A838EA" w:rsidRPr="00D0106B">
        <w:rPr>
          <w:lang w:val="en-GB" w:eastAsia="zh-CN"/>
        </w:rPr>
        <w:t xml:space="preserve"> </w:t>
      </w:r>
      <w:r w:rsidR="003813A6" w:rsidRPr="00D0106B">
        <w:rPr>
          <w:lang w:val="en-GB" w:eastAsia="zh-CN"/>
        </w:rPr>
        <w:t xml:space="preserve">can be </w:t>
      </w:r>
      <w:proofErr w:type="spellStart"/>
      <w:r w:rsidR="0056225A" w:rsidRPr="00D0106B">
        <w:rPr>
          <w:lang w:val="en-GB" w:eastAsia="zh-CN"/>
        </w:rPr>
        <w:t>fine tuned</w:t>
      </w:r>
      <w:proofErr w:type="spellEnd"/>
      <w:r w:rsidR="0056225A" w:rsidRPr="00D0106B">
        <w:rPr>
          <w:lang w:val="en-GB" w:eastAsia="zh-CN"/>
        </w:rPr>
        <w:t xml:space="preserve"> </w:t>
      </w:r>
      <w:r w:rsidR="00D0106B">
        <w:rPr>
          <w:lang w:val="en-GB" w:eastAsia="zh-CN"/>
        </w:rPr>
        <w:t xml:space="preserve">to minimize </w:t>
      </w:r>
      <w:r w:rsidR="0056225A" w:rsidRPr="00D0106B">
        <w:rPr>
          <w:lang w:val="en-GB" w:eastAsia="zh-CN"/>
        </w:rPr>
        <w:t>the</w:t>
      </w:r>
      <w:r w:rsidR="008E44AD" w:rsidRPr="00D0106B">
        <w:rPr>
          <w:lang w:val="en-GB" w:eastAsia="zh-CN"/>
        </w:rPr>
        <w:t>ir</w:t>
      </w:r>
      <w:r w:rsidR="0056225A" w:rsidRPr="00D0106B">
        <w:rPr>
          <w:lang w:val="en-GB" w:eastAsia="zh-CN"/>
        </w:rPr>
        <w:t xml:space="preserve"> impact on the </w:t>
      </w:r>
      <w:proofErr w:type="spellStart"/>
      <w:r w:rsidR="0056225A" w:rsidRPr="00D0106B">
        <w:rPr>
          <w:lang w:val="en-GB" w:eastAsia="zh-CN"/>
        </w:rPr>
        <w:t>Ful</w:t>
      </w:r>
      <w:r w:rsidR="006A401D" w:rsidRPr="00D0106B">
        <w:rPr>
          <w:lang w:val="en-GB" w:eastAsia="zh-CN"/>
        </w:rPr>
        <w:t>l</w:t>
      </w:r>
      <w:r w:rsidR="0056225A" w:rsidRPr="00D0106B">
        <w:rPr>
          <w:lang w:val="en-GB" w:eastAsia="zh-CN"/>
        </w:rPr>
        <w:t>Load</w:t>
      </w:r>
      <w:r w:rsidR="00CD6F47" w:rsidRPr="00D0106B">
        <w:rPr>
          <w:lang w:val="en-GB" w:eastAsia="zh-CN"/>
        </w:rPr>
        <w:t>h</w:t>
      </w:r>
      <w:r w:rsidR="0056225A" w:rsidRPr="00D0106B">
        <w:rPr>
          <w:lang w:val="en-GB" w:eastAsia="zh-CN"/>
        </w:rPr>
        <w:t>our</w:t>
      </w:r>
      <w:proofErr w:type="spellEnd"/>
      <w:r w:rsidR="0056225A" w:rsidRPr="00D0106B">
        <w:rPr>
          <w:lang w:val="en-GB" w:eastAsia="zh-CN"/>
        </w:rPr>
        <w:t xml:space="preserve"> </w:t>
      </w:r>
      <w:r w:rsidR="00CD6F47" w:rsidRPr="00D0106B">
        <w:rPr>
          <w:lang w:val="en-GB" w:eastAsia="zh-CN"/>
        </w:rPr>
        <w:t xml:space="preserve">output </w:t>
      </w:r>
      <w:r w:rsidR="00951259" w:rsidRPr="00D0106B">
        <w:rPr>
          <w:lang w:val="en-GB" w:eastAsia="zh-CN"/>
        </w:rPr>
        <w:t xml:space="preserve">KPI </w:t>
      </w:r>
      <w:r w:rsidR="008E44AD" w:rsidRPr="00D0106B">
        <w:rPr>
          <w:lang w:val="en-GB" w:eastAsia="zh-CN"/>
        </w:rPr>
        <w:t xml:space="preserve">of </w:t>
      </w:r>
      <w:r w:rsidR="00CD6F47" w:rsidRPr="00D0106B">
        <w:rPr>
          <w:lang w:val="en-GB" w:eastAsia="zh-CN"/>
        </w:rPr>
        <w:t>highly dynamic</w:t>
      </w:r>
      <w:r w:rsidR="008E44AD" w:rsidRPr="00D0106B">
        <w:rPr>
          <w:lang w:val="en-GB" w:eastAsia="zh-CN"/>
        </w:rPr>
        <w:t xml:space="preserve"> assets like </w:t>
      </w:r>
      <w:r w:rsidR="00CD6F47" w:rsidRPr="00D0106B">
        <w:rPr>
          <w:lang w:val="en-GB" w:eastAsia="zh-CN"/>
        </w:rPr>
        <w:t xml:space="preserve">wind / solar production and </w:t>
      </w:r>
      <w:r w:rsidR="008E44AD" w:rsidRPr="00D0106B">
        <w:rPr>
          <w:lang w:val="en-GB" w:eastAsia="zh-CN"/>
        </w:rPr>
        <w:t>batteries</w:t>
      </w:r>
      <w:r w:rsidR="007C5D3E" w:rsidRPr="00D0106B">
        <w:rPr>
          <w:lang w:val="en-GB" w:eastAsia="zh-CN"/>
        </w:rPr>
        <w:t>. This was outside the scope of this work</w:t>
      </w:r>
      <w:r w:rsidR="006A401D" w:rsidRPr="00D0106B">
        <w:rPr>
          <w:lang w:val="en-GB" w:eastAsia="zh-CN"/>
        </w:rPr>
        <w:t xml:space="preserve">, although it was observed that </w:t>
      </w:r>
      <w:r w:rsidR="00D0106B">
        <w:rPr>
          <w:lang w:val="en-GB" w:eastAsia="zh-CN"/>
        </w:rPr>
        <w:t xml:space="preserve">with </w:t>
      </w:r>
      <w:r w:rsidR="00AB156E">
        <w:rPr>
          <w:lang w:val="en-GB" w:eastAsia="zh-CN"/>
        </w:rPr>
        <w:t>ad hoc</w:t>
      </w:r>
      <w:r w:rsidR="00D0106B">
        <w:rPr>
          <w:lang w:val="en-GB" w:eastAsia="zh-CN"/>
        </w:rPr>
        <w:t xml:space="preserve"> selected </w:t>
      </w:r>
      <w:r w:rsidR="00AB156E">
        <w:rPr>
          <w:lang w:val="en-GB" w:eastAsia="zh-CN"/>
        </w:rPr>
        <w:t>time slices</w:t>
      </w:r>
      <w:r w:rsidR="00D0106B">
        <w:rPr>
          <w:lang w:val="en-GB" w:eastAsia="zh-CN"/>
        </w:rPr>
        <w:t xml:space="preserve"> </w:t>
      </w:r>
      <w:r w:rsidR="00AB156E">
        <w:rPr>
          <w:lang w:val="en-GB" w:eastAsia="zh-CN"/>
        </w:rPr>
        <w:t>(48 slices</w:t>
      </w:r>
      <w:r w:rsidR="00730FB2">
        <w:rPr>
          <w:lang w:val="en-GB" w:eastAsia="zh-CN"/>
        </w:rPr>
        <w:t xml:space="preserve">; </w:t>
      </w:r>
      <w:r w:rsidR="00AB156E">
        <w:rPr>
          <w:lang w:val="en-GB" w:eastAsia="zh-CN"/>
        </w:rPr>
        <w:t>12 days</w:t>
      </w:r>
      <w:r w:rsidR="00730FB2">
        <w:rPr>
          <w:lang w:val="en-GB" w:eastAsia="zh-CN"/>
        </w:rPr>
        <w:t>/</w:t>
      </w:r>
      <w:proofErr w:type="gramStart"/>
      <w:r w:rsidR="00730FB2">
        <w:rPr>
          <w:lang w:val="en-GB" w:eastAsia="zh-CN"/>
        </w:rPr>
        <w:t>year</w:t>
      </w:r>
      <w:r w:rsidR="00AB156E">
        <w:rPr>
          <w:lang w:val="en-GB" w:eastAsia="zh-CN"/>
        </w:rPr>
        <w:t xml:space="preserve"> ,</w:t>
      </w:r>
      <w:proofErr w:type="gramEnd"/>
      <w:r w:rsidR="00AB156E">
        <w:rPr>
          <w:lang w:val="en-GB" w:eastAsia="zh-CN"/>
        </w:rPr>
        <w:t xml:space="preserve"> 4 hour</w:t>
      </w:r>
      <w:r w:rsidR="00730FB2">
        <w:rPr>
          <w:lang w:val="en-GB" w:eastAsia="zh-CN"/>
        </w:rPr>
        <w:t>s/</w:t>
      </w:r>
      <w:r w:rsidR="00AB156E">
        <w:rPr>
          <w:lang w:val="en-GB" w:eastAsia="zh-CN"/>
        </w:rPr>
        <w:t xml:space="preserve">day) </w:t>
      </w:r>
      <w:r w:rsidR="00416B39" w:rsidRPr="00D0106B">
        <w:rPr>
          <w:lang w:val="en-GB" w:eastAsia="zh-CN"/>
        </w:rPr>
        <w:t xml:space="preserve">the </w:t>
      </w:r>
      <w:proofErr w:type="spellStart"/>
      <w:r w:rsidR="00416B39" w:rsidRPr="00D0106B">
        <w:rPr>
          <w:lang w:val="en-GB" w:eastAsia="zh-CN"/>
        </w:rPr>
        <w:t>FullLoadHours</w:t>
      </w:r>
      <w:proofErr w:type="spellEnd"/>
      <w:r w:rsidR="00416B39" w:rsidRPr="00D0106B">
        <w:rPr>
          <w:lang w:val="en-GB" w:eastAsia="zh-CN"/>
        </w:rPr>
        <w:t xml:space="preserve"> </w:t>
      </w:r>
      <w:r w:rsidR="00C755A1" w:rsidRPr="00D0106B">
        <w:rPr>
          <w:lang w:val="en-GB" w:eastAsia="zh-CN"/>
        </w:rPr>
        <w:t xml:space="preserve">KPI </w:t>
      </w:r>
      <w:r w:rsidR="00F25838" w:rsidRPr="00D0106B">
        <w:rPr>
          <w:lang w:val="en-GB" w:eastAsia="zh-CN"/>
        </w:rPr>
        <w:t xml:space="preserve">for </w:t>
      </w:r>
      <w:r w:rsidR="0074626F" w:rsidRPr="00D0106B">
        <w:rPr>
          <w:lang w:val="en-GB" w:eastAsia="zh-CN"/>
        </w:rPr>
        <w:t xml:space="preserve">solar </w:t>
      </w:r>
      <w:r w:rsidR="00AB156E">
        <w:rPr>
          <w:lang w:val="en-GB" w:eastAsia="zh-CN"/>
        </w:rPr>
        <w:t xml:space="preserve">typically </w:t>
      </w:r>
      <w:r w:rsidR="00953F29" w:rsidRPr="00D0106B">
        <w:rPr>
          <w:lang w:val="en-GB" w:eastAsia="zh-CN"/>
        </w:rPr>
        <w:t>displays A ~10% uncertainty</w:t>
      </w:r>
      <w:r w:rsidR="00D0106B" w:rsidRPr="00D0106B">
        <w:rPr>
          <w:lang w:val="en-GB" w:eastAsia="zh-CN"/>
        </w:rPr>
        <w:t>,</w:t>
      </w:r>
      <w:r w:rsidR="00953F29" w:rsidRPr="00D0106B">
        <w:rPr>
          <w:lang w:val="en-GB" w:eastAsia="zh-CN"/>
        </w:rPr>
        <w:t xml:space="preserve"> whereas</w:t>
      </w:r>
      <w:r w:rsidR="0074626F" w:rsidRPr="00D0106B">
        <w:rPr>
          <w:lang w:val="en-GB" w:eastAsia="zh-CN"/>
        </w:rPr>
        <w:t xml:space="preserve"> </w:t>
      </w:r>
      <w:r w:rsidR="00F25838" w:rsidRPr="00D0106B">
        <w:rPr>
          <w:lang w:val="en-GB" w:eastAsia="zh-CN"/>
        </w:rPr>
        <w:t xml:space="preserve">wind </w:t>
      </w:r>
      <w:r w:rsidR="00CD4105" w:rsidRPr="00D0106B">
        <w:rPr>
          <w:lang w:val="en-GB" w:eastAsia="zh-CN"/>
        </w:rPr>
        <w:t xml:space="preserve">does not change </w:t>
      </w:r>
      <w:r w:rsidR="00C755A1" w:rsidRPr="00D0106B">
        <w:rPr>
          <w:lang w:val="en-GB" w:eastAsia="zh-CN"/>
        </w:rPr>
        <w:t xml:space="preserve">more than </w:t>
      </w:r>
      <w:r w:rsidR="00CE6B85" w:rsidRPr="00D0106B">
        <w:rPr>
          <w:lang w:val="en-GB" w:eastAsia="zh-CN"/>
        </w:rPr>
        <w:t>~2</w:t>
      </w:r>
      <w:r w:rsidR="00F25838" w:rsidRPr="00D0106B">
        <w:rPr>
          <w:lang w:val="en-GB" w:eastAsia="zh-CN"/>
        </w:rPr>
        <w:t>%</w:t>
      </w:r>
      <w:r w:rsidR="007C5D3E" w:rsidRPr="00D0106B">
        <w:rPr>
          <w:lang w:val="en-GB" w:eastAsia="zh-CN"/>
        </w:rPr>
        <w:t>.</w:t>
      </w:r>
      <w:r w:rsidR="00CE6B85" w:rsidRPr="00D0106B">
        <w:rPr>
          <w:lang w:val="en-GB" w:eastAsia="zh-CN"/>
        </w:rPr>
        <w:t xml:space="preserve"> </w:t>
      </w:r>
    </w:p>
    <w:p w14:paraId="124F338E" w14:textId="77777777" w:rsidR="00CE6B85" w:rsidRDefault="00CE6B85" w:rsidP="00730FB2">
      <w:pPr>
        <w:pStyle w:val="BodyText"/>
        <w:ind w:left="720"/>
        <w:rPr>
          <w:lang w:val="en-GB" w:eastAsia="zh-CN"/>
        </w:rPr>
      </w:pPr>
    </w:p>
    <w:p w14:paraId="5019CBA4" w14:textId="5C67B9C9" w:rsidR="000E6C67" w:rsidRPr="007A67E2" w:rsidRDefault="002336B0" w:rsidP="00730FB2">
      <w:pPr>
        <w:pStyle w:val="BodyText"/>
        <w:ind w:left="720"/>
        <w:rPr>
          <w:lang w:val="en-GB" w:eastAsia="zh-CN"/>
        </w:rPr>
      </w:pPr>
      <w:r w:rsidRPr="007A67E2">
        <w:rPr>
          <w:lang w:val="en-GB" w:eastAsia="zh-CN"/>
        </w:rPr>
        <w:lastRenderedPageBreak/>
        <w:t xml:space="preserve"> </w:t>
      </w:r>
      <w:r w:rsidR="00C84CDF" w:rsidRPr="00C84CDF">
        <w:rPr>
          <w:noProof/>
        </w:rPr>
        <w:drawing>
          <wp:inline distT="0" distB="0" distL="0" distR="0" wp14:anchorId="456D413F" wp14:editId="250B319E">
            <wp:extent cx="4813300" cy="4400550"/>
            <wp:effectExtent l="0" t="0" r="6350" b="0"/>
            <wp:docPr id="243241657" name="Picture 24324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13300" cy="4400550"/>
                    </a:xfrm>
                    <a:prstGeom prst="rect">
                      <a:avLst/>
                    </a:prstGeom>
                    <a:noFill/>
                    <a:ln>
                      <a:noFill/>
                    </a:ln>
                  </pic:spPr>
                </pic:pic>
              </a:graphicData>
            </a:graphic>
          </wp:inline>
        </w:drawing>
      </w:r>
    </w:p>
    <w:p w14:paraId="78EA74E8" w14:textId="27A09B52" w:rsidR="00C84CDF" w:rsidRDefault="00C84CDF" w:rsidP="00C84CDF">
      <w:pPr>
        <w:pStyle w:val="BodyText"/>
        <w:ind w:left="720"/>
        <w:rPr>
          <w:lang w:eastAsia="zh-CN"/>
        </w:rPr>
      </w:pPr>
      <w:r>
        <w:rPr>
          <w:lang w:eastAsia="zh-CN"/>
        </w:rPr>
        <w:t xml:space="preserve">Time slices in MOTER: </w:t>
      </w:r>
      <w:r w:rsidR="002E2F45">
        <w:rPr>
          <w:lang w:eastAsia="zh-CN"/>
        </w:rPr>
        <w:t xml:space="preserve">dynamics of wind production in 48 Hour/year, 288 hour/year or 8760 hour/year.  </w:t>
      </w:r>
    </w:p>
    <w:p w14:paraId="65EF15D1" w14:textId="7113B83B" w:rsidR="0013400C" w:rsidRDefault="0013400C" w:rsidP="00730FB2">
      <w:pPr>
        <w:pStyle w:val="BodyText"/>
        <w:numPr>
          <w:ilvl w:val="0"/>
          <w:numId w:val="28"/>
        </w:numPr>
        <w:rPr>
          <w:lang w:eastAsia="zh-CN"/>
        </w:rPr>
      </w:pPr>
      <w:r w:rsidRPr="005801D4">
        <w:rPr>
          <w:b/>
          <w:bCs/>
          <w:lang w:eastAsia="zh-CN"/>
        </w:rPr>
        <w:t>Merit o</w:t>
      </w:r>
      <w:r w:rsidR="005B0037" w:rsidRPr="005801D4">
        <w:rPr>
          <w:b/>
          <w:bCs/>
          <w:lang w:eastAsia="zh-CN"/>
        </w:rPr>
        <w:t>r</w:t>
      </w:r>
      <w:r w:rsidRPr="005801D4">
        <w:rPr>
          <w:b/>
          <w:bCs/>
          <w:lang w:eastAsia="zh-CN"/>
        </w:rPr>
        <w:t>ders</w:t>
      </w:r>
      <w:r>
        <w:rPr>
          <w:lang w:eastAsia="zh-CN"/>
        </w:rPr>
        <w:t>.</w:t>
      </w:r>
      <w:r w:rsidR="005B0037">
        <w:rPr>
          <w:lang w:eastAsia="zh-CN"/>
        </w:rPr>
        <w:t xml:space="preserve"> </w:t>
      </w:r>
      <w:r w:rsidR="00E74379">
        <w:rPr>
          <w:lang w:eastAsia="zh-CN"/>
        </w:rPr>
        <w:t xml:space="preserve">MOTER requires </w:t>
      </w:r>
      <w:r w:rsidR="00600D16">
        <w:rPr>
          <w:lang w:eastAsia="zh-CN"/>
        </w:rPr>
        <w:t>very</w:t>
      </w:r>
      <w:r w:rsidR="00E74379">
        <w:rPr>
          <w:lang w:eastAsia="zh-CN"/>
        </w:rPr>
        <w:t xml:space="preserve"> detail</w:t>
      </w:r>
      <w:r w:rsidR="00600D16">
        <w:rPr>
          <w:lang w:eastAsia="zh-CN"/>
        </w:rPr>
        <w:t>ed information</w:t>
      </w:r>
      <w:r w:rsidR="00E74379">
        <w:rPr>
          <w:lang w:eastAsia="zh-CN"/>
        </w:rPr>
        <w:t xml:space="preserve"> on flexibility merit orders and more than currently</w:t>
      </w:r>
      <w:r w:rsidR="00AC4B8D">
        <w:rPr>
          <w:lang w:eastAsia="zh-CN"/>
        </w:rPr>
        <w:t xml:space="preserve"> </w:t>
      </w:r>
      <w:r w:rsidR="00600D16">
        <w:rPr>
          <w:lang w:eastAsia="zh-CN"/>
        </w:rPr>
        <w:t xml:space="preserve">is available or </w:t>
      </w:r>
      <w:r w:rsidR="00AC4B8D">
        <w:rPr>
          <w:lang w:eastAsia="zh-CN"/>
        </w:rPr>
        <w:t xml:space="preserve">can be communicated by ETM via ESDL. </w:t>
      </w:r>
      <w:proofErr w:type="gramStart"/>
      <w:r w:rsidR="00600D16">
        <w:rPr>
          <w:lang w:eastAsia="zh-CN"/>
        </w:rPr>
        <w:t>Therefore</w:t>
      </w:r>
      <w:proofErr w:type="gramEnd"/>
      <w:r w:rsidR="00600D16">
        <w:rPr>
          <w:lang w:eastAsia="zh-CN"/>
        </w:rPr>
        <w:t xml:space="preserve"> an additional interface was created to manage the </w:t>
      </w:r>
      <w:r w:rsidR="00730FB2">
        <w:rPr>
          <w:lang w:eastAsia="zh-CN"/>
        </w:rPr>
        <w:t xml:space="preserve">manual user input </w:t>
      </w:r>
      <w:r w:rsidR="00E52689">
        <w:rPr>
          <w:lang w:eastAsia="zh-CN"/>
        </w:rPr>
        <w:t xml:space="preserve">of the </w:t>
      </w:r>
      <w:r w:rsidR="00600D16">
        <w:rPr>
          <w:lang w:eastAsia="zh-CN"/>
        </w:rPr>
        <w:t>merit order information MOTER requires</w:t>
      </w:r>
      <w:r w:rsidR="00E52689">
        <w:rPr>
          <w:lang w:eastAsia="zh-CN"/>
        </w:rPr>
        <w:t>.</w:t>
      </w:r>
    </w:p>
    <w:p w14:paraId="38402293" w14:textId="453D65A0" w:rsidR="00600D16" w:rsidRDefault="00600D16" w:rsidP="00C84CDF">
      <w:pPr>
        <w:pStyle w:val="BodyText"/>
        <w:ind w:left="720"/>
        <w:rPr>
          <w:lang w:val="en-GB" w:eastAsia="zh-CN"/>
        </w:rPr>
      </w:pPr>
      <w:r>
        <w:rPr>
          <w:noProof/>
        </w:rPr>
        <w:lastRenderedPageBreak/>
        <w:drawing>
          <wp:inline distT="0" distB="0" distL="0" distR="0" wp14:anchorId="5F709586" wp14:editId="50E5A897">
            <wp:extent cx="5289550" cy="3248892"/>
            <wp:effectExtent l="0" t="0" r="6350" b="8890"/>
            <wp:docPr id="243241659" name="Picture 24324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1345" cy="3256137"/>
                    </a:xfrm>
                    <a:prstGeom prst="rect">
                      <a:avLst/>
                    </a:prstGeom>
                  </pic:spPr>
                </pic:pic>
              </a:graphicData>
            </a:graphic>
          </wp:inline>
        </w:drawing>
      </w:r>
    </w:p>
    <w:p w14:paraId="5E07EA40" w14:textId="1C8FB170" w:rsidR="0013400C" w:rsidRDefault="008C33DE" w:rsidP="005801D4">
      <w:pPr>
        <w:pStyle w:val="BodyText"/>
        <w:ind w:left="720"/>
        <w:rPr>
          <w:lang w:val="en-GB" w:eastAsia="zh-CN"/>
        </w:rPr>
      </w:pPr>
      <w:r>
        <w:rPr>
          <w:lang w:val="en-GB" w:eastAsia="zh-CN"/>
        </w:rPr>
        <w:t>Merit order management in MOTER (</w:t>
      </w:r>
      <w:r w:rsidR="00405488">
        <w:rPr>
          <w:lang w:val="en-GB" w:eastAsia="zh-CN"/>
        </w:rPr>
        <w:t>multipliers on the</w:t>
      </w:r>
      <w:r>
        <w:rPr>
          <w:lang w:val="en-GB" w:eastAsia="zh-CN"/>
        </w:rPr>
        <w:t xml:space="preserve"> base commodity cost</w:t>
      </w:r>
      <w:r w:rsidR="00405488">
        <w:rPr>
          <w:lang w:val="en-GB" w:eastAsia="zh-CN"/>
        </w:rPr>
        <w:t>)</w:t>
      </w:r>
      <w:r>
        <w:rPr>
          <w:lang w:val="en-GB" w:eastAsia="zh-CN"/>
        </w:rPr>
        <w:t xml:space="preserve"> </w:t>
      </w:r>
      <w:r w:rsidR="00B564F4">
        <w:rPr>
          <w:lang w:val="en-GB" w:eastAsia="zh-CN"/>
        </w:rPr>
        <w:t xml:space="preserve">for assets per subcategory </w:t>
      </w:r>
      <w:r w:rsidR="00905AF2">
        <w:rPr>
          <w:lang w:val="en-GB" w:eastAsia="zh-CN"/>
        </w:rPr>
        <w:t>on their willingness/ ability to</w:t>
      </w:r>
      <w:r w:rsidR="00B564F4">
        <w:rPr>
          <w:lang w:val="en-GB" w:eastAsia="zh-CN"/>
        </w:rPr>
        <w:t xml:space="preserve"> </w:t>
      </w:r>
      <w:r>
        <w:rPr>
          <w:lang w:val="en-GB" w:eastAsia="zh-CN"/>
        </w:rPr>
        <w:t xml:space="preserve">increase </w:t>
      </w:r>
      <w:r w:rsidR="00905AF2">
        <w:rPr>
          <w:lang w:val="en-GB" w:eastAsia="zh-CN"/>
        </w:rPr>
        <w:t>or</w:t>
      </w:r>
      <w:r>
        <w:rPr>
          <w:lang w:val="en-GB" w:eastAsia="zh-CN"/>
        </w:rPr>
        <w:t xml:space="preserve"> decrease</w:t>
      </w:r>
      <w:r w:rsidR="00F113EF">
        <w:rPr>
          <w:lang w:val="en-GB" w:eastAsia="zh-CN"/>
        </w:rPr>
        <w:t xml:space="preserve"> (curtail)</w:t>
      </w:r>
      <w:r>
        <w:rPr>
          <w:lang w:val="en-GB" w:eastAsia="zh-CN"/>
        </w:rPr>
        <w:t xml:space="preserve"> </w:t>
      </w:r>
      <w:r w:rsidR="00B564F4">
        <w:rPr>
          <w:lang w:val="en-GB" w:eastAsia="zh-CN"/>
        </w:rPr>
        <w:t xml:space="preserve">their </w:t>
      </w:r>
      <w:r w:rsidR="00F113EF">
        <w:rPr>
          <w:lang w:val="en-GB" w:eastAsia="zh-CN"/>
        </w:rPr>
        <w:t xml:space="preserve">intended </w:t>
      </w:r>
      <w:r>
        <w:rPr>
          <w:lang w:val="en-GB" w:eastAsia="zh-CN"/>
        </w:rPr>
        <w:t>power demand</w:t>
      </w:r>
      <w:r w:rsidR="00B564F4">
        <w:rPr>
          <w:lang w:val="en-GB" w:eastAsia="zh-CN"/>
        </w:rPr>
        <w:t>.</w:t>
      </w:r>
    </w:p>
    <w:p w14:paraId="480FD5FF" w14:textId="77777777" w:rsidR="00FF272F" w:rsidRDefault="00FF272F" w:rsidP="005801D4">
      <w:pPr>
        <w:pStyle w:val="BodyText"/>
        <w:ind w:left="720"/>
        <w:rPr>
          <w:lang w:val="en-GB" w:eastAsia="zh-CN"/>
        </w:rPr>
      </w:pPr>
    </w:p>
    <w:p w14:paraId="56D77663" w14:textId="7FF32BB4" w:rsidR="0013400C" w:rsidRPr="00BD2432" w:rsidRDefault="00235B9E" w:rsidP="0013400C">
      <w:pPr>
        <w:pStyle w:val="BodyText"/>
        <w:rPr>
          <w:b/>
          <w:bCs/>
          <w:lang w:val="en-GB" w:eastAsia="zh-CN"/>
        </w:rPr>
      </w:pPr>
      <w:r w:rsidRPr="00A7324E">
        <w:rPr>
          <w:b/>
          <w:bCs/>
          <w:lang w:val="en-GB" w:eastAsia="zh-CN"/>
        </w:rPr>
        <w:t xml:space="preserve">MOTER </w:t>
      </w:r>
      <w:r w:rsidR="0093370D" w:rsidRPr="00A7324E">
        <w:rPr>
          <w:b/>
          <w:bCs/>
          <w:lang w:val="en-GB" w:eastAsia="zh-CN"/>
        </w:rPr>
        <w:t>P</w:t>
      </w:r>
      <w:r w:rsidR="00B20A97" w:rsidRPr="00A7324E">
        <w:rPr>
          <w:b/>
          <w:bCs/>
          <w:lang w:val="en-GB" w:eastAsia="zh-CN"/>
        </w:rPr>
        <w:t>erformance</w:t>
      </w:r>
    </w:p>
    <w:p w14:paraId="626E249F" w14:textId="7A811074" w:rsidR="0093370D" w:rsidRDefault="00235B9E" w:rsidP="0013400C">
      <w:pPr>
        <w:pStyle w:val="BodyText"/>
        <w:rPr>
          <w:lang w:val="en-GB" w:eastAsia="zh-CN"/>
        </w:rPr>
      </w:pPr>
      <w:r>
        <w:rPr>
          <w:lang w:val="en-GB" w:eastAsia="zh-CN"/>
        </w:rPr>
        <w:t>The</w:t>
      </w:r>
      <w:r w:rsidR="0093370D">
        <w:rPr>
          <w:lang w:val="en-GB" w:eastAsia="zh-CN"/>
        </w:rPr>
        <w:t xml:space="preserve"> </w:t>
      </w:r>
      <w:proofErr w:type="gramStart"/>
      <w:r w:rsidR="0093370D">
        <w:rPr>
          <w:lang w:val="en-GB" w:eastAsia="zh-CN"/>
        </w:rPr>
        <w:t xml:space="preserve">following </w:t>
      </w:r>
      <w:r w:rsidR="00BD2432">
        <w:rPr>
          <w:lang w:val="en-GB" w:eastAsia="zh-CN"/>
        </w:rPr>
        <w:t xml:space="preserve"> </w:t>
      </w:r>
      <w:r w:rsidR="0093370D">
        <w:rPr>
          <w:lang w:val="en-GB" w:eastAsia="zh-CN"/>
        </w:rPr>
        <w:t>MOTER</w:t>
      </w:r>
      <w:proofErr w:type="gramEnd"/>
      <w:r w:rsidR="0093370D">
        <w:rPr>
          <w:lang w:val="en-GB" w:eastAsia="zh-CN"/>
        </w:rPr>
        <w:t xml:space="preserve"> </w:t>
      </w:r>
      <w:r w:rsidR="00E72AEE">
        <w:rPr>
          <w:lang w:val="en-GB" w:eastAsia="zh-CN"/>
        </w:rPr>
        <w:t>performance</w:t>
      </w:r>
      <w:r w:rsidR="0093370D">
        <w:rPr>
          <w:lang w:val="en-GB" w:eastAsia="zh-CN"/>
        </w:rPr>
        <w:t xml:space="preserve"> was </w:t>
      </w:r>
      <w:r w:rsidR="00BD2432">
        <w:rPr>
          <w:lang w:val="en-GB" w:eastAsia="zh-CN"/>
        </w:rPr>
        <w:t>observed</w:t>
      </w:r>
      <w:r>
        <w:rPr>
          <w:lang w:val="en-GB" w:eastAsia="zh-CN"/>
        </w:rPr>
        <w:t xml:space="preserve"> for the regionalized </w:t>
      </w:r>
      <w:r w:rsidR="00A511FE">
        <w:rPr>
          <w:lang w:val="en-GB" w:eastAsia="zh-CN"/>
        </w:rPr>
        <w:t>ETM output (“macro 16”)</w:t>
      </w:r>
    </w:p>
    <w:p w14:paraId="39C2E95D" w14:textId="7D758D31" w:rsidR="00555053" w:rsidRPr="005F4CFC" w:rsidRDefault="00555053" w:rsidP="00F113EF">
      <w:pPr>
        <w:pStyle w:val="BodyText"/>
        <w:numPr>
          <w:ilvl w:val="1"/>
          <w:numId w:val="28"/>
        </w:numPr>
        <w:ind w:left="720"/>
        <w:rPr>
          <w:lang w:eastAsia="zh-CN"/>
        </w:rPr>
      </w:pPr>
      <w:r w:rsidRPr="005F4CFC">
        <w:rPr>
          <w:lang w:eastAsia="zh-CN"/>
        </w:rPr>
        <w:t>Macro case: 425 assets in total</w:t>
      </w:r>
    </w:p>
    <w:p w14:paraId="057F68A2" w14:textId="733E74F4" w:rsidR="00555053" w:rsidRPr="005F4CFC" w:rsidRDefault="00555053" w:rsidP="00F113EF">
      <w:pPr>
        <w:pStyle w:val="BodyText"/>
        <w:numPr>
          <w:ilvl w:val="1"/>
          <w:numId w:val="28"/>
        </w:numPr>
        <w:ind w:left="720"/>
        <w:rPr>
          <w:lang w:val="nl-NL" w:eastAsia="zh-CN"/>
        </w:rPr>
      </w:pPr>
      <w:r w:rsidRPr="005F4CFC">
        <w:rPr>
          <w:lang w:val="nl-NL" w:eastAsia="zh-CN"/>
        </w:rPr>
        <w:t xml:space="preserve">46 producers, 29 </w:t>
      </w:r>
      <w:proofErr w:type="spellStart"/>
      <w:r w:rsidRPr="005F4CFC">
        <w:rPr>
          <w:lang w:val="nl-NL" w:eastAsia="zh-CN"/>
        </w:rPr>
        <w:t>consumers</w:t>
      </w:r>
      <w:proofErr w:type="spellEnd"/>
    </w:p>
    <w:p w14:paraId="03DDCC26" w14:textId="3E199CB7" w:rsidR="00555053" w:rsidRPr="005F4CFC" w:rsidRDefault="00555053" w:rsidP="00F113EF">
      <w:pPr>
        <w:pStyle w:val="BodyText"/>
        <w:numPr>
          <w:ilvl w:val="1"/>
          <w:numId w:val="28"/>
        </w:numPr>
        <w:ind w:left="720"/>
        <w:rPr>
          <w:lang w:val="nl-NL" w:eastAsia="zh-CN"/>
        </w:rPr>
      </w:pPr>
      <w:r w:rsidRPr="005F4CFC">
        <w:rPr>
          <w:lang w:val="nl-NL" w:eastAsia="zh-CN"/>
        </w:rPr>
        <w:t xml:space="preserve">17 </w:t>
      </w:r>
      <w:proofErr w:type="spellStart"/>
      <w:r w:rsidRPr="005F4CFC">
        <w:rPr>
          <w:lang w:val="nl-NL" w:eastAsia="zh-CN"/>
        </w:rPr>
        <w:t>storages</w:t>
      </w:r>
      <w:proofErr w:type="spellEnd"/>
      <w:r w:rsidRPr="005F4CFC">
        <w:rPr>
          <w:lang w:val="nl-NL" w:eastAsia="zh-CN"/>
        </w:rPr>
        <w:t xml:space="preserve">, 293 </w:t>
      </w:r>
      <w:proofErr w:type="spellStart"/>
      <w:r w:rsidRPr="005F4CFC">
        <w:rPr>
          <w:lang w:val="nl-NL" w:eastAsia="zh-CN"/>
        </w:rPr>
        <w:t>transports</w:t>
      </w:r>
      <w:proofErr w:type="spellEnd"/>
    </w:p>
    <w:p w14:paraId="6EED713E" w14:textId="1D422FE1" w:rsidR="00555053" w:rsidRPr="005F4CFC" w:rsidRDefault="003A429F" w:rsidP="00F113EF">
      <w:pPr>
        <w:pStyle w:val="BodyText"/>
        <w:numPr>
          <w:ilvl w:val="1"/>
          <w:numId w:val="28"/>
        </w:numPr>
        <w:ind w:left="720"/>
        <w:rPr>
          <w:lang w:eastAsia="zh-CN"/>
        </w:rPr>
      </w:pPr>
      <w:r w:rsidRPr="005F4CFC">
        <w:rPr>
          <w:lang w:eastAsia="zh-CN"/>
        </w:rPr>
        <w:t>Mode=</w:t>
      </w:r>
      <w:r w:rsidR="00B2702C" w:rsidRPr="005F4CFC">
        <w:rPr>
          <w:lang w:eastAsia="zh-CN"/>
        </w:rPr>
        <w:t>224</w:t>
      </w:r>
      <w:r w:rsidR="00555053" w:rsidRPr="005F4CFC">
        <w:rPr>
          <w:lang w:eastAsia="zh-CN"/>
        </w:rPr>
        <w:t xml:space="preserve"> time slices (</w:t>
      </w:r>
      <w:r w:rsidR="00B2702C" w:rsidRPr="005F4CFC">
        <w:rPr>
          <w:lang w:eastAsia="zh-CN"/>
        </w:rPr>
        <w:t>28</w:t>
      </w:r>
      <w:r w:rsidR="00555053" w:rsidRPr="005F4CFC">
        <w:rPr>
          <w:lang w:eastAsia="zh-CN"/>
        </w:rPr>
        <w:t xml:space="preserve"> days, 8 hours</w:t>
      </w:r>
      <w:r w:rsidR="001E53B6" w:rsidRPr="005F4CFC">
        <w:rPr>
          <w:lang w:eastAsia="zh-CN"/>
        </w:rPr>
        <w:t>/ day</w:t>
      </w:r>
      <w:r w:rsidR="00555053" w:rsidRPr="005F4CFC">
        <w:rPr>
          <w:lang w:eastAsia="zh-CN"/>
        </w:rPr>
        <w:t>)</w:t>
      </w:r>
    </w:p>
    <w:p w14:paraId="3B4BE5DA" w14:textId="4AF19799" w:rsidR="006478AB" w:rsidRPr="005F4CFC" w:rsidRDefault="006478AB" w:rsidP="00F113EF">
      <w:pPr>
        <w:pStyle w:val="BodyText"/>
        <w:numPr>
          <w:ilvl w:val="1"/>
          <w:numId w:val="28"/>
        </w:numPr>
        <w:ind w:left="720"/>
        <w:rPr>
          <w:lang w:eastAsia="zh-CN"/>
        </w:rPr>
      </w:pPr>
      <w:r w:rsidRPr="005F4CFC">
        <w:rPr>
          <w:lang w:eastAsia="zh-CN"/>
        </w:rPr>
        <w:t>3 solver iterations</w:t>
      </w:r>
      <w:r w:rsidR="005F4CFC" w:rsidRPr="005F4CFC">
        <w:rPr>
          <w:lang w:eastAsia="zh-CN"/>
        </w:rPr>
        <w:t xml:space="preserve"> to man</w:t>
      </w:r>
      <w:r w:rsidR="005F4CFC">
        <w:rPr>
          <w:lang w:eastAsia="zh-CN"/>
        </w:rPr>
        <w:t>a</w:t>
      </w:r>
      <w:r w:rsidR="005F4CFC" w:rsidRPr="005F4CFC">
        <w:rPr>
          <w:lang w:eastAsia="zh-CN"/>
        </w:rPr>
        <w:t>ge o</w:t>
      </w:r>
      <w:r w:rsidR="005F4CFC">
        <w:rPr>
          <w:lang w:eastAsia="zh-CN"/>
        </w:rPr>
        <w:t xml:space="preserve">n-linear </w:t>
      </w:r>
      <w:proofErr w:type="gramStart"/>
      <w:r w:rsidR="005F4CFC">
        <w:rPr>
          <w:lang w:eastAsia="zh-CN"/>
        </w:rPr>
        <w:t>physics</w:t>
      </w:r>
      <w:proofErr w:type="gramEnd"/>
    </w:p>
    <w:p w14:paraId="3D223246" w14:textId="08BDE54F" w:rsidR="006478AB" w:rsidRPr="00555053" w:rsidRDefault="00555053" w:rsidP="00F113EF">
      <w:pPr>
        <w:pStyle w:val="BodyText"/>
        <w:numPr>
          <w:ilvl w:val="1"/>
          <w:numId w:val="28"/>
        </w:numPr>
        <w:ind w:left="720"/>
        <w:rPr>
          <w:lang w:val="nl-NL" w:eastAsia="zh-CN"/>
        </w:rPr>
      </w:pPr>
      <w:r w:rsidRPr="005F4CFC">
        <w:rPr>
          <w:lang w:val="nl-NL" w:eastAsia="zh-CN"/>
        </w:rPr>
        <w:t>To</w:t>
      </w:r>
      <w:r w:rsidR="006478AB" w:rsidRPr="005F4CFC">
        <w:rPr>
          <w:lang w:val="nl-NL" w:eastAsia="zh-CN"/>
        </w:rPr>
        <w:t>ta</w:t>
      </w:r>
      <w:r w:rsidRPr="005F4CFC">
        <w:rPr>
          <w:lang w:val="nl-NL" w:eastAsia="zh-CN"/>
        </w:rPr>
        <w:t xml:space="preserve">l </w:t>
      </w:r>
      <w:proofErr w:type="spellStart"/>
      <w:r w:rsidR="006478AB" w:rsidRPr="005F4CFC">
        <w:rPr>
          <w:lang w:val="nl-NL" w:eastAsia="zh-CN"/>
        </w:rPr>
        <w:t>s</w:t>
      </w:r>
      <w:r w:rsidRPr="005F4CFC">
        <w:rPr>
          <w:lang w:val="nl-NL" w:eastAsia="zh-CN"/>
        </w:rPr>
        <w:t>olve</w:t>
      </w:r>
      <w:proofErr w:type="spellEnd"/>
      <w:r w:rsidRPr="005F4CFC">
        <w:rPr>
          <w:lang w:val="nl-NL" w:eastAsia="zh-CN"/>
        </w:rPr>
        <w:t xml:space="preserve"> time</w:t>
      </w:r>
      <w:r w:rsidRPr="00555053">
        <w:rPr>
          <w:b/>
          <w:bCs/>
          <w:lang w:val="nl-NL" w:eastAsia="zh-CN"/>
        </w:rPr>
        <w:t xml:space="preserve">: </w:t>
      </w:r>
      <w:r w:rsidR="00B2702C">
        <w:rPr>
          <w:b/>
          <w:bCs/>
          <w:lang w:val="nl-NL" w:eastAsia="zh-CN"/>
        </w:rPr>
        <w:t xml:space="preserve">45 </w:t>
      </w:r>
      <w:proofErr w:type="spellStart"/>
      <w:r w:rsidRPr="00555053">
        <w:rPr>
          <w:b/>
          <w:bCs/>
          <w:lang w:val="nl-NL" w:eastAsia="zh-CN"/>
        </w:rPr>
        <w:t>seconds</w:t>
      </w:r>
      <w:proofErr w:type="spellEnd"/>
      <w:r w:rsidRPr="00555053">
        <w:rPr>
          <w:b/>
          <w:bCs/>
          <w:lang w:val="nl-NL" w:eastAsia="zh-CN"/>
        </w:rPr>
        <w:t xml:space="preserve"> </w:t>
      </w:r>
    </w:p>
    <w:p w14:paraId="749CB1CD" w14:textId="683B762B" w:rsidR="00555053" w:rsidRPr="00036225" w:rsidRDefault="00AA1C10" w:rsidP="00F113EF">
      <w:pPr>
        <w:pStyle w:val="BodyText"/>
        <w:numPr>
          <w:ilvl w:val="1"/>
          <w:numId w:val="28"/>
        </w:numPr>
        <w:ind w:left="720"/>
        <w:rPr>
          <w:lang w:val="nl-NL" w:eastAsia="zh-CN"/>
        </w:rPr>
      </w:pPr>
      <w:r w:rsidRPr="005F4CFC">
        <w:rPr>
          <w:lang w:val="nl-NL" w:eastAsia="zh-CN"/>
        </w:rPr>
        <w:t>Peak</w:t>
      </w:r>
      <w:r w:rsidR="00555053" w:rsidRPr="005F4CFC">
        <w:rPr>
          <w:lang w:val="nl-NL" w:eastAsia="zh-CN"/>
        </w:rPr>
        <w:t xml:space="preserve"> memory </w:t>
      </w:r>
      <w:proofErr w:type="spellStart"/>
      <w:r w:rsidR="00555053" w:rsidRPr="005F4CFC">
        <w:rPr>
          <w:lang w:val="nl-NL" w:eastAsia="zh-CN"/>
        </w:rPr>
        <w:t>use</w:t>
      </w:r>
      <w:proofErr w:type="spellEnd"/>
      <w:r w:rsidR="00555053" w:rsidRPr="00555053">
        <w:rPr>
          <w:b/>
          <w:bCs/>
          <w:lang w:val="nl-NL" w:eastAsia="zh-CN"/>
        </w:rPr>
        <w:t xml:space="preserve">: </w:t>
      </w:r>
      <w:r>
        <w:rPr>
          <w:b/>
          <w:bCs/>
          <w:lang w:val="nl-NL" w:eastAsia="zh-CN"/>
        </w:rPr>
        <w:t>~2 G</w:t>
      </w:r>
      <w:r w:rsidR="00555053" w:rsidRPr="00555053">
        <w:rPr>
          <w:b/>
          <w:bCs/>
          <w:lang w:val="nl-NL" w:eastAsia="zh-CN"/>
        </w:rPr>
        <w:t>B</w:t>
      </w:r>
    </w:p>
    <w:p w14:paraId="1FE56B31" w14:textId="126ADBAA" w:rsidR="00036225" w:rsidRPr="00235B9E" w:rsidRDefault="00235B9E" w:rsidP="00F113EF">
      <w:pPr>
        <w:pStyle w:val="BodyText"/>
        <w:rPr>
          <w:lang w:eastAsia="zh-CN"/>
        </w:rPr>
      </w:pPr>
      <w:r>
        <w:rPr>
          <w:lang w:eastAsia="zh-CN"/>
        </w:rPr>
        <w:t>H</w:t>
      </w:r>
      <w:r w:rsidR="00036225" w:rsidRPr="00235B9E">
        <w:rPr>
          <w:lang w:eastAsia="zh-CN"/>
        </w:rPr>
        <w:t xml:space="preserve">ardware and software specifications were: </w:t>
      </w:r>
    </w:p>
    <w:p w14:paraId="3A5DF69D" w14:textId="2C2625F8" w:rsidR="00555053" w:rsidRPr="00555053" w:rsidRDefault="00555053" w:rsidP="00F113EF">
      <w:pPr>
        <w:pStyle w:val="BodyText"/>
        <w:numPr>
          <w:ilvl w:val="1"/>
          <w:numId w:val="28"/>
        </w:numPr>
        <w:ind w:left="720"/>
        <w:rPr>
          <w:lang w:eastAsia="zh-CN"/>
        </w:rPr>
      </w:pPr>
      <w:r w:rsidRPr="00555053">
        <w:rPr>
          <w:lang w:eastAsia="zh-CN"/>
        </w:rPr>
        <w:t>intel i5 1600 MHz</w:t>
      </w:r>
    </w:p>
    <w:p w14:paraId="41CAC9AA" w14:textId="44161AA3" w:rsidR="00555053" w:rsidRPr="00555053" w:rsidRDefault="00555053" w:rsidP="00F113EF">
      <w:pPr>
        <w:pStyle w:val="BodyText"/>
        <w:numPr>
          <w:ilvl w:val="1"/>
          <w:numId w:val="28"/>
        </w:numPr>
        <w:ind w:left="720"/>
        <w:rPr>
          <w:lang w:eastAsia="zh-CN"/>
        </w:rPr>
      </w:pPr>
      <w:r w:rsidRPr="00555053">
        <w:rPr>
          <w:lang w:eastAsia="zh-CN"/>
        </w:rPr>
        <w:t>AIMMS 4.10 (old version</w:t>
      </w:r>
      <w:r w:rsidR="00EE67F1" w:rsidRPr="00EE67F1">
        <w:rPr>
          <w:lang w:eastAsia="zh-CN"/>
        </w:rPr>
        <w:t xml:space="preserve"> due to </w:t>
      </w:r>
      <w:proofErr w:type="spellStart"/>
      <w:r w:rsidR="00EE67F1" w:rsidRPr="00EE67F1">
        <w:rPr>
          <w:lang w:eastAsia="zh-CN"/>
        </w:rPr>
        <w:t>licencing</w:t>
      </w:r>
      <w:proofErr w:type="spellEnd"/>
      <w:r w:rsidR="00EE67F1" w:rsidRPr="00EE67F1">
        <w:rPr>
          <w:lang w:eastAsia="zh-CN"/>
        </w:rPr>
        <w:t xml:space="preserve"> issues</w:t>
      </w:r>
      <w:r w:rsidRPr="00555053">
        <w:rPr>
          <w:lang w:eastAsia="zh-CN"/>
        </w:rPr>
        <w:t>)</w:t>
      </w:r>
    </w:p>
    <w:p w14:paraId="6449D35D" w14:textId="77777777" w:rsidR="0000168E" w:rsidRDefault="00EE67F1" w:rsidP="0000168E">
      <w:pPr>
        <w:pStyle w:val="BodyText"/>
        <w:numPr>
          <w:ilvl w:val="1"/>
          <w:numId w:val="28"/>
        </w:numPr>
        <w:ind w:left="720"/>
        <w:rPr>
          <w:lang w:val="nl-NL" w:eastAsia="zh-CN"/>
        </w:rPr>
      </w:pPr>
      <w:r>
        <w:rPr>
          <w:lang w:val="nl-NL" w:eastAsia="zh-CN"/>
        </w:rPr>
        <w:t xml:space="preserve">MOTER </w:t>
      </w:r>
      <w:r w:rsidR="00555053" w:rsidRPr="00555053">
        <w:rPr>
          <w:lang w:val="nl-NL" w:eastAsia="zh-CN"/>
        </w:rPr>
        <w:t>model type: LP (</w:t>
      </w:r>
      <w:proofErr w:type="spellStart"/>
      <w:r w:rsidR="00555053" w:rsidRPr="00555053">
        <w:rPr>
          <w:lang w:val="nl-NL" w:eastAsia="zh-CN"/>
        </w:rPr>
        <w:t>linear</w:t>
      </w:r>
      <w:proofErr w:type="spellEnd"/>
      <w:r w:rsidR="00555053" w:rsidRPr="00555053">
        <w:rPr>
          <w:lang w:val="nl-NL" w:eastAsia="zh-CN"/>
        </w:rPr>
        <w:t xml:space="preserve"> Programming)</w:t>
      </w:r>
    </w:p>
    <w:p w14:paraId="6E42981C" w14:textId="5D6E1C8A" w:rsidR="00EA7472" w:rsidRPr="0000168E" w:rsidRDefault="00555053" w:rsidP="0000168E">
      <w:pPr>
        <w:pStyle w:val="BodyText"/>
        <w:numPr>
          <w:ilvl w:val="1"/>
          <w:numId w:val="28"/>
        </w:numPr>
        <w:ind w:left="720"/>
        <w:rPr>
          <w:lang w:val="nl-NL" w:eastAsia="zh-CN"/>
        </w:rPr>
      </w:pPr>
      <w:r w:rsidRPr="0000168E">
        <w:rPr>
          <w:lang w:val="nl-NL" w:eastAsia="zh-CN"/>
        </w:rPr>
        <w:t xml:space="preserve">CPLEX </w:t>
      </w:r>
      <w:proofErr w:type="gramStart"/>
      <w:r w:rsidRPr="0000168E">
        <w:rPr>
          <w:lang w:val="nl-NL" w:eastAsia="zh-CN"/>
        </w:rPr>
        <w:t>12.6.2 ,</w:t>
      </w:r>
      <w:proofErr w:type="gramEnd"/>
      <w:r w:rsidRPr="0000168E">
        <w:rPr>
          <w:lang w:val="nl-NL" w:eastAsia="zh-CN"/>
        </w:rPr>
        <w:t xml:space="preserve"> mode  “concurrent”</w:t>
      </w:r>
    </w:p>
    <w:p w14:paraId="6A3D0DC1" w14:textId="1E10E040" w:rsidR="00B82294" w:rsidRPr="00B82294" w:rsidRDefault="00BF4D09" w:rsidP="00F113EF">
      <w:pPr>
        <w:pStyle w:val="BodyText"/>
        <w:rPr>
          <w:lang w:val="en-GB" w:eastAsia="zh-CN"/>
        </w:rPr>
      </w:pPr>
      <w:r>
        <w:rPr>
          <w:lang w:val="en-GB" w:eastAsia="zh-CN"/>
        </w:rPr>
        <w:lastRenderedPageBreak/>
        <w:t xml:space="preserve">The main concern for </w:t>
      </w:r>
      <w:r w:rsidR="00E72AEE" w:rsidRPr="00EA7472">
        <w:rPr>
          <w:lang w:val="en-GB" w:eastAsia="zh-CN"/>
        </w:rPr>
        <w:t xml:space="preserve">LP models </w:t>
      </w:r>
      <w:r>
        <w:rPr>
          <w:lang w:val="en-GB" w:eastAsia="zh-CN"/>
        </w:rPr>
        <w:t xml:space="preserve">like MOTER is the </w:t>
      </w:r>
      <w:r w:rsidR="002F27B3">
        <w:rPr>
          <w:lang w:val="en-GB" w:eastAsia="zh-CN"/>
        </w:rPr>
        <w:t xml:space="preserve">large amounts of </w:t>
      </w:r>
      <w:r w:rsidR="00EA7472">
        <w:rPr>
          <w:lang w:val="en-GB" w:eastAsia="zh-CN"/>
        </w:rPr>
        <w:t xml:space="preserve">internal </w:t>
      </w:r>
      <w:r w:rsidR="00E72AEE" w:rsidRPr="00EA7472">
        <w:rPr>
          <w:lang w:val="en-GB" w:eastAsia="zh-CN"/>
        </w:rPr>
        <w:t>memory</w:t>
      </w:r>
      <w:r w:rsidR="007A0E3C" w:rsidRPr="00EA7472">
        <w:rPr>
          <w:lang w:val="en-GB" w:eastAsia="zh-CN"/>
        </w:rPr>
        <w:t xml:space="preserve"> </w:t>
      </w:r>
      <w:r>
        <w:rPr>
          <w:lang w:val="en-GB" w:eastAsia="zh-CN"/>
        </w:rPr>
        <w:t>they can require</w:t>
      </w:r>
      <w:r w:rsidR="00572CA6">
        <w:rPr>
          <w:lang w:val="en-GB" w:eastAsia="zh-CN"/>
        </w:rPr>
        <w:t>, not so much the CPU intensity</w:t>
      </w:r>
      <w:r>
        <w:rPr>
          <w:lang w:val="en-GB" w:eastAsia="zh-CN"/>
        </w:rPr>
        <w:t xml:space="preserve">. </w:t>
      </w:r>
      <w:r w:rsidR="00572CA6">
        <w:rPr>
          <w:lang w:val="en-GB" w:eastAsia="zh-CN"/>
        </w:rPr>
        <w:t xml:space="preserve">LP models </w:t>
      </w:r>
      <w:r w:rsidR="008242B2" w:rsidRPr="00EA7472">
        <w:rPr>
          <w:lang w:val="en-GB" w:eastAsia="zh-CN"/>
        </w:rPr>
        <w:t xml:space="preserve">benefit </w:t>
      </w:r>
      <w:r w:rsidR="00C46548">
        <w:rPr>
          <w:lang w:val="en-GB" w:eastAsia="zh-CN"/>
        </w:rPr>
        <w:t>hardly from</w:t>
      </w:r>
      <w:r w:rsidR="007A0E3C" w:rsidRPr="00EA7472">
        <w:rPr>
          <w:lang w:val="en-GB" w:eastAsia="zh-CN"/>
        </w:rPr>
        <w:t xml:space="preserve"> multiple CPU cores </w:t>
      </w:r>
      <w:r w:rsidR="007F751F">
        <w:rPr>
          <w:lang w:val="en-GB" w:eastAsia="zh-CN"/>
        </w:rPr>
        <w:t xml:space="preserve">as the LP model </w:t>
      </w:r>
      <w:r w:rsidR="00AE5888">
        <w:rPr>
          <w:lang w:val="en-GB" w:eastAsia="zh-CN"/>
        </w:rPr>
        <w:t>cannot</w:t>
      </w:r>
      <w:r w:rsidR="008F5108">
        <w:rPr>
          <w:lang w:val="en-GB" w:eastAsia="zh-CN"/>
        </w:rPr>
        <w:t xml:space="preserve"> be split into </w:t>
      </w:r>
      <w:r w:rsidR="00CD75CD">
        <w:rPr>
          <w:lang w:val="en-GB" w:eastAsia="zh-CN"/>
        </w:rPr>
        <w:t xml:space="preserve">branches or </w:t>
      </w:r>
      <w:r w:rsidR="008F5108">
        <w:rPr>
          <w:lang w:val="en-GB" w:eastAsia="zh-CN"/>
        </w:rPr>
        <w:t>sub tasks</w:t>
      </w:r>
      <w:r w:rsidR="00AE5888">
        <w:rPr>
          <w:lang w:val="en-GB" w:eastAsia="zh-CN"/>
        </w:rPr>
        <w:t xml:space="preserve">. </w:t>
      </w:r>
      <w:r w:rsidR="00077F6F">
        <w:rPr>
          <w:lang w:val="en-GB" w:eastAsia="zh-CN"/>
        </w:rPr>
        <w:t xml:space="preserve">CPLEX does offer a </w:t>
      </w:r>
      <w:r w:rsidR="00955B6E">
        <w:rPr>
          <w:lang w:val="en-GB" w:eastAsia="zh-CN"/>
        </w:rPr>
        <w:t>“</w:t>
      </w:r>
      <w:r w:rsidR="00EA7472" w:rsidRPr="00EA7472">
        <w:rPr>
          <w:lang w:val="en-GB" w:eastAsia="zh-CN"/>
        </w:rPr>
        <w:t>concurrent mode</w:t>
      </w:r>
      <w:r w:rsidR="00955B6E">
        <w:rPr>
          <w:lang w:val="en-GB" w:eastAsia="zh-CN"/>
        </w:rPr>
        <w:t>”</w:t>
      </w:r>
      <w:r w:rsidR="000C0DE4">
        <w:rPr>
          <w:lang w:val="en-GB"/>
        </w:rPr>
        <w:t xml:space="preserve"> which </w:t>
      </w:r>
      <w:r w:rsidR="00E22D00">
        <w:rPr>
          <w:lang w:val="en-GB"/>
        </w:rPr>
        <w:t xml:space="preserve">does </w:t>
      </w:r>
      <w:r w:rsidR="000C0DE4">
        <w:rPr>
          <w:lang w:val="en-GB" w:eastAsia="zh-CN"/>
        </w:rPr>
        <w:t>add a little extra performance</w:t>
      </w:r>
      <w:r w:rsidR="00E22D00">
        <w:rPr>
          <w:lang w:val="en-GB" w:eastAsia="zh-CN"/>
        </w:rPr>
        <w:t xml:space="preserve"> (in “concurrent mode” CPLEX</w:t>
      </w:r>
      <w:r w:rsidR="004E60C1">
        <w:rPr>
          <w:lang w:val="en-GB" w:eastAsia="zh-CN"/>
        </w:rPr>
        <w:t xml:space="preserve"> i</w:t>
      </w:r>
      <w:r w:rsidR="004E60C1" w:rsidRPr="004E60C1">
        <w:rPr>
          <w:lang w:val="en-GB" w:eastAsia="zh-CN"/>
        </w:rPr>
        <w:t>t starts multiple, independent solves on a model, using different strategies for each. Optimization terminates when the first one completes</w:t>
      </w:r>
      <w:r w:rsidR="00E22D00">
        <w:rPr>
          <w:lang w:val="en-GB" w:eastAsia="zh-CN"/>
        </w:rPr>
        <w:t>)</w:t>
      </w:r>
      <w:r w:rsidR="001E53B6">
        <w:rPr>
          <w:lang w:val="en-GB" w:eastAsia="zh-CN"/>
        </w:rPr>
        <w:t>.</w:t>
      </w:r>
      <w:r w:rsidR="00AE219D">
        <w:rPr>
          <w:lang w:val="en-GB" w:eastAsia="zh-CN"/>
        </w:rPr>
        <w:t xml:space="preserve"> </w:t>
      </w:r>
      <w:r w:rsidR="008202F8">
        <w:rPr>
          <w:lang w:val="en-GB" w:eastAsia="zh-CN"/>
        </w:rPr>
        <w:t xml:space="preserve">Solver times of around 1 minute are </w:t>
      </w:r>
      <w:r w:rsidR="002F27B3">
        <w:rPr>
          <w:lang w:val="en-GB" w:eastAsia="zh-CN"/>
        </w:rPr>
        <w:t xml:space="preserve">considered </w:t>
      </w:r>
      <w:r w:rsidR="008202F8">
        <w:rPr>
          <w:lang w:val="en-GB" w:eastAsia="zh-CN"/>
        </w:rPr>
        <w:t>reasonable</w:t>
      </w:r>
      <w:r w:rsidR="00C1324D">
        <w:rPr>
          <w:lang w:val="en-GB" w:eastAsia="zh-CN"/>
        </w:rPr>
        <w:t xml:space="preserve"> as </w:t>
      </w:r>
      <w:r w:rsidR="00BD1AE4">
        <w:rPr>
          <w:lang w:val="en-GB" w:eastAsia="zh-CN"/>
        </w:rPr>
        <w:t xml:space="preserve">a </w:t>
      </w:r>
      <w:proofErr w:type="spellStart"/>
      <w:r w:rsidR="003616F4">
        <w:rPr>
          <w:lang w:val="en-GB" w:eastAsia="zh-CN"/>
        </w:rPr>
        <w:t>MMviB</w:t>
      </w:r>
      <w:proofErr w:type="spellEnd"/>
      <w:r w:rsidR="003616F4">
        <w:rPr>
          <w:lang w:val="en-GB" w:eastAsia="zh-CN"/>
        </w:rPr>
        <w:t xml:space="preserve"> </w:t>
      </w:r>
      <w:r w:rsidR="00BD1AE4">
        <w:rPr>
          <w:lang w:val="en-GB" w:eastAsia="zh-CN"/>
        </w:rPr>
        <w:t xml:space="preserve">starting </w:t>
      </w:r>
      <w:r w:rsidR="00C1324D">
        <w:rPr>
          <w:lang w:val="en-GB" w:eastAsia="zh-CN"/>
        </w:rPr>
        <w:t xml:space="preserve">point and </w:t>
      </w:r>
      <w:r w:rsidR="002F27B3">
        <w:rPr>
          <w:lang w:val="en-GB" w:eastAsia="zh-CN"/>
        </w:rPr>
        <w:t xml:space="preserve">a little </w:t>
      </w:r>
      <w:r w:rsidR="00C1324D">
        <w:rPr>
          <w:lang w:val="en-GB" w:eastAsia="zh-CN"/>
        </w:rPr>
        <w:t xml:space="preserve">more performance may be gained by </w:t>
      </w:r>
      <w:r w:rsidR="00940AFF">
        <w:rPr>
          <w:lang w:val="en-GB" w:eastAsia="zh-CN"/>
        </w:rPr>
        <w:t>increasing server specifications or reducing the number of time slices</w:t>
      </w:r>
      <w:r w:rsidR="0035662B">
        <w:rPr>
          <w:lang w:val="en-GB" w:eastAsia="zh-CN"/>
        </w:rPr>
        <w:t xml:space="preserve">. </w:t>
      </w:r>
      <w:r w:rsidR="00BD1AE4">
        <w:rPr>
          <w:lang w:val="en-GB" w:eastAsia="zh-CN"/>
        </w:rPr>
        <w:t>Ideally the number of transport assets should be scaled back in the future</w:t>
      </w:r>
      <w:r w:rsidR="00765AD5">
        <w:rPr>
          <w:lang w:val="en-GB" w:eastAsia="zh-CN"/>
        </w:rPr>
        <w:t>,</w:t>
      </w:r>
      <w:r w:rsidR="00BD1AE4">
        <w:rPr>
          <w:lang w:val="en-GB" w:eastAsia="zh-CN"/>
        </w:rPr>
        <w:t xml:space="preserve"> </w:t>
      </w:r>
      <w:proofErr w:type="gramStart"/>
      <w:r w:rsidR="00AA71FA">
        <w:rPr>
          <w:lang w:val="en-GB" w:eastAsia="zh-CN"/>
        </w:rPr>
        <w:t>provided that</w:t>
      </w:r>
      <w:proofErr w:type="gramEnd"/>
      <w:r w:rsidR="00BD1AE4">
        <w:rPr>
          <w:lang w:val="en-GB" w:eastAsia="zh-CN"/>
        </w:rPr>
        <w:t xml:space="preserve"> MOTER</w:t>
      </w:r>
      <w:r w:rsidR="00765AD5">
        <w:rPr>
          <w:lang w:val="en-GB" w:eastAsia="zh-CN"/>
        </w:rPr>
        <w:t xml:space="preserve"> can be modified in such a way that it can </w:t>
      </w:r>
      <w:r w:rsidR="00BD1AE4">
        <w:rPr>
          <w:lang w:val="en-GB" w:eastAsia="zh-CN"/>
        </w:rPr>
        <w:t xml:space="preserve">understand </w:t>
      </w:r>
      <w:r w:rsidR="00765AD5">
        <w:rPr>
          <w:lang w:val="en-GB" w:eastAsia="zh-CN"/>
        </w:rPr>
        <w:t>“</w:t>
      </w:r>
      <w:r w:rsidR="00BD1AE4">
        <w:rPr>
          <w:lang w:val="en-GB" w:eastAsia="zh-CN"/>
        </w:rPr>
        <w:t>virtual connections”</w:t>
      </w:r>
      <w:r w:rsidR="00BD2432">
        <w:rPr>
          <w:lang w:val="en-GB" w:eastAsia="zh-CN"/>
        </w:rPr>
        <w:t>.</w:t>
      </w:r>
    </w:p>
    <w:p w14:paraId="44F31DFC" w14:textId="77777777" w:rsidR="00577F81" w:rsidRDefault="00577F81" w:rsidP="00901C71">
      <w:pPr>
        <w:pStyle w:val="BodyText"/>
        <w:rPr>
          <w:lang w:val="en-GB" w:eastAsia="zh-CN"/>
        </w:rPr>
      </w:pPr>
    </w:p>
    <w:p w14:paraId="42CC8D7D" w14:textId="5271EE05" w:rsidR="00577F81" w:rsidRPr="00B2702C" w:rsidRDefault="00F113EF" w:rsidP="00901C71">
      <w:pPr>
        <w:pStyle w:val="BodyText"/>
        <w:rPr>
          <w:b/>
          <w:bCs/>
          <w:lang w:val="en-GB" w:eastAsia="zh-CN"/>
        </w:rPr>
      </w:pPr>
      <w:r w:rsidRPr="00B2702C">
        <w:rPr>
          <w:b/>
          <w:bCs/>
          <w:lang w:val="en-GB" w:eastAsia="zh-CN"/>
        </w:rPr>
        <w:t xml:space="preserve">Scenario </w:t>
      </w:r>
      <w:r w:rsidR="00FF272F" w:rsidRPr="00B2702C">
        <w:rPr>
          <w:b/>
          <w:bCs/>
          <w:lang w:val="en-GB" w:eastAsia="zh-CN"/>
        </w:rPr>
        <w:t>analysis</w:t>
      </w:r>
    </w:p>
    <w:p w14:paraId="7D3FE6E0" w14:textId="5AE77DB4" w:rsidR="00FB3EB1" w:rsidRDefault="00FB3EB1" w:rsidP="00901C71">
      <w:pPr>
        <w:pStyle w:val="BodyText"/>
        <w:rPr>
          <w:lang w:val="en-GB" w:eastAsia="zh-CN"/>
        </w:rPr>
      </w:pPr>
      <w:r>
        <w:rPr>
          <w:lang w:val="en-GB" w:eastAsia="zh-CN"/>
        </w:rPr>
        <w:t xml:space="preserve">The </w:t>
      </w:r>
      <w:r w:rsidR="00BD4B19">
        <w:rPr>
          <w:lang w:val="en-GB" w:eastAsia="zh-CN"/>
        </w:rPr>
        <w:t xml:space="preserve">chosen </w:t>
      </w:r>
      <w:r w:rsidR="00697251">
        <w:rPr>
          <w:lang w:val="en-GB" w:eastAsia="zh-CN"/>
        </w:rPr>
        <w:t xml:space="preserve">macro </w:t>
      </w:r>
      <w:r>
        <w:rPr>
          <w:lang w:val="en-GB" w:eastAsia="zh-CN"/>
        </w:rPr>
        <w:t xml:space="preserve">scenario </w:t>
      </w:r>
      <w:r w:rsidR="00CA55D3">
        <w:rPr>
          <w:lang w:val="en-GB" w:eastAsia="zh-CN"/>
        </w:rPr>
        <w:t xml:space="preserve">was taken from an </w:t>
      </w:r>
      <w:r w:rsidR="00F85B8B">
        <w:rPr>
          <w:lang w:val="en-GB" w:eastAsia="zh-CN"/>
        </w:rPr>
        <w:t xml:space="preserve">ETM II3050 scenario, </w:t>
      </w:r>
      <w:r w:rsidR="00CA55D3">
        <w:rPr>
          <w:lang w:val="en-GB" w:eastAsia="zh-CN"/>
        </w:rPr>
        <w:t xml:space="preserve">and </w:t>
      </w:r>
      <w:proofErr w:type="gramStart"/>
      <w:r w:rsidR="00CA55D3">
        <w:rPr>
          <w:lang w:val="en-GB" w:eastAsia="zh-CN"/>
        </w:rPr>
        <w:t xml:space="preserve">contained </w:t>
      </w:r>
      <w:r w:rsidR="00F85B8B">
        <w:rPr>
          <w:lang w:val="en-GB" w:eastAsia="zh-CN"/>
        </w:rPr>
        <w:t xml:space="preserve"> </w:t>
      </w:r>
      <w:r w:rsidR="00CA55D3">
        <w:rPr>
          <w:lang w:val="en-GB" w:eastAsia="zh-CN"/>
        </w:rPr>
        <w:t>renewable</w:t>
      </w:r>
      <w:proofErr w:type="gramEnd"/>
      <w:r w:rsidR="00CA55D3">
        <w:rPr>
          <w:lang w:val="en-GB" w:eastAsia="zh-CN"/>
        </w:rPr>
        <w:t xml:space="preserve"> </w:t>
      </w:r>
      <w:r w:rsidR="00697251">
        <w:rPr>
          <w:lang w:val="en-GB" w:eastAsia="zh-CN"/>
        </w:rPr>
        <w:t xml:space="preserve">production </w:t>
      </w:r>
      <w:r w:rsidR="00E269AE">
        <w:rPr>
          <w:lang w:val="en-GB" w:eastAsia="zh-CN"/>
        </w:rPr>
        <w:t>(solar, wind)</w:t>
      </w:r>
      <w:r w:rsidR="00697251">
        <w:rPr>
          <w:lang w:val="en-GB" w:eastAsia="zh-CN"/>
        </w:rPr>
        <w:t xml:space="preserve">, </w:t>
      </w:r>
      <w:r w:rsidR="006263D9">
        <w:rPr>
          <w:lang w:val="en-GB" w:eastAsia="zh-CN"/>
        </w:rPr>
        <w:t xml:space="preserve">mobility </w:t>
      </w:r>
      <w:r w:rsidR="00A43BF7">
        <w:rPr>
          <w:lang w:val="en-GB" w:eastAsia="zh-CN"/>
        </w:rPr>
        <w:t>consu</w:t>
      </w:r>
      <w:r w:rsidR="006263D9">
        <w:rPr>
          <w:lang w:val="en-GB" w:eastAsia="zh-CN"/>
        </w:rPr>
        <w:t>mers</w:t>
      </w:r>
      <w:r w:rsidR="00E269AE">
        <w:rPr>
          <w:lang w:val="en-GB" w:eastAsia="zh-CN"/>
        </w:rPr>
        <w:t xml:space="preserve"> (</w:t>
      </w:r>
      <w:r w:rsidR="00AB6AAB">
        <w:rPr>
          <w:lang w:val="en-GB" w:eastAsia="zh-CN"/>
        </w:rPr>
        <w:t xml:space="preserve">electric and hydrogen </w:t>
      </w:r>
      <w:r w:rsidR="00E269AE">
        <w:rPr>
          <w:lang w:val="en-GB" w:eastAsia="zh-CN"/>
        </w:rPr>
        <w:t>mobility</w:t>
      </w:r>
      <w:r w:rsidR="00AB6AAB">
        <w:rPr>
          <w:lang w:val="en-GB" w:eastAsia="zh-CN"/>
        </w:rPr>
        <w:t>, CAR, VAN, BUS, TRUCK</w:t>
      </w:r>
      <w:r w:rsidR="00E269AE">
        <w:rPr>
          <w:lang w:val="en-GB" w:eastAsia="zh-CN"/>
        </w:rPr>
        <w:t>)</w:t>
      </w:r>
      <w:r w:rsidR="00A43BF7">
        <w:rPr>
          <w:lang w:val="en-GB" w:eastAsia="zh-CN"/>
        </w:rPr>
        <w:t xml:space="preserve">, batteries,  conversion (nuclear power, </w:t>
      </w:r>
      <w:proofErr w:type="spellStart"/>
      <w:r w:rsidR="00316390">
        <w:rPr>
          <w:lang w:val="en-GB" w:eastAsia="zh-CN"/>
        </w:rPr>
        <w:t>electrolyzer</w:t>
      </w:r>
      <w:proofErr w:type="spellEnd"/>
      <w:r w:rsidR="00316390">
        <w:rPr>
          <w:lang w:val="en-GB" w:eastAsia="zh-CN"/>
        </w:rPr>
        <w:t>)</w:t>
      </w:r>
      <w:r w:rsidR="00861BC0">
        <w:rPr>
          <w:lang w:val="en-GB" w:eastAsia="zh-CN"/>
        </w:rPr>
        <w:t xml:space="preserve">. The </w:t>
      </w:r>
      <w:r w:rsidR="006263D9">
        <w:rPr>
          <w:lang w:val="en-GB" w:eastAsia="zh-CN"/>
        </w:rPr>
        <w:t xml:space="preserve">striped down </w:t>
      </w:r>
      <w:r w:rsidR="00812DA3">
        <w:rPr>
          <w:lang w:val="en-GB" w:eastAsia="zh-CN"/>
        </w:rPr>
        <w:t xml:space="preserve">ETM </w:t>
      </w:r>
      <w:r w:rsidR="00F21642">
        <w:rPr>
          <w:lang w:val="en-GB" w:eastAsia="zh-CN"/>
        </w:rPr>
        <w:t>macro case</w:t>
      </w:r>
      <w:r w:rsidR="00812DA3">
        <w:rPr>
          <w:lang w:val="en-GB" w:eastAsia="zh-CN"/>
        </w:rPr>
        <w:t>, coupled to a fictive infrastructure,</w:t>
      </w:r>
      <w:r w:rsidR="00F21642">
        <w:rPr>
          <w:lang w:val="en-GB" w:eastAsia="zh-CN"/>
        </w:rPr>
        <w:t xml:space="preserve"> is thus not</w:t>
      </w:r>
      <w:r w:rsidR="00250C40">
        <w:rPr>
          <w:lang w:val="en-GB" w:eastAsia="zh-CN"/>
        </w:rPr>
        <w:t xml:space="preserve"> a realistic</w:t>
      </w:r>
      <w:r w:rsidR="00861BC0">
        <w:rPr>
          <w:lang w:val="en-GB" w:eastAsia="zh-CN"/>
        </w:rPr>
        <w:t xml:space="preserve"> </w:t>
      </w:r>
      <w:r w:rsidR="00250C40">
        <w:rPr>
          <w:lang w:val="en-GB" w:eastAsia="zh-CN"/>
        </w:rPr>
        <w:t>and</w:t>
      </w:r>
      <w:r w:rsidR="00812DA3">
        <w:rPr>
          <w:lang w:val="en-GB" w:eastAsia="zh-CN"/>
        </w:rPr>
        <w:t>/or</w:t>
      </w:r>
      <w:r w:rsidR="00250C40">
        <w:rPr>
          <w:lang w:val="en-GB" w:eastAsia="zh-CN"/>
        </w:rPr>
        <w:t xml:space="preserve"> </w:t>
      </w:r>
      <w:r w:rsidR="00182C6F">
        <w:rPr>
          <w:lang w:val="en-GB" w:eastAsia="zh-CN"/>
        </w:rPr>
        <w:t>balanced</w:t>
      </w:r>
      <w:r w:rsidR="00250C40">
        <w:rPr>
          <w:lang w:val="en-GB" w:eastAsia="zh-CN"/>
        </w:rPr>
        <w:t xml:space="preserve"> national scenario and </w:t>
      </w:r>
      <w:r w:rsidR="00885F06">
        <w:rPr>
          <w:lang w:val="en-GB" w:eastAsia="zh-CN"/>
        </w:rPr>
        <w:t xml:space="preserve">the macro case </w:t>
      </w:r>
      <w:r w:rsidR="00812DA3">
        <w:rPr>
          <w:lang w:val="en-GB" w:eastAsia="zh-CN"/>
        </w:rPr>
        <w:t xml:space="preserve">only </w:t>
      </w:r>
      <w:r w:rsidR="00885F06">
        <w:rPr>
          <w:lang w:val="en-GB" w:eastAsia="zh-CN"/>
        </w:rPr>
        <w:t xml:space="preserve">value is </w:t>
      </w:r>
      <w:r w:rsidR="00812DA3">
        <w:rPr>
          <w:lang w:val="en-GB" w:eastAsia="zh-CN"/>
        </w:rPr>
        <w:t xml:space="preserve">to </w:t>
      </w:r>
      <w:r w:rsidR="00885F06">
        <w:rPr>
          <w:lang w:val="en-GB" w:eastAsia="zh-CN"/>
        </w:rPr>
        <w:t>validate</w:t>
      </w:r>
      <w:r w:rsidR="00812DA3">
        <w:rPr>
          <w:lang w:val="en-GB" w:eastAsia="zh-CN"/>
        </w:rPr>
        <w:t xml:space="preserve"> the </w:t>
      </w:r>
      <w:r w:rsidR="004A20B2">
        <w:rPr>
          <w:lang w:val="en-GB" w:eastAsia="zh-CN"/>
        </w:rPr>
        <w:t xml:space="preserve">flow </w:t>
      </w:r>
      <w:r w:rsidR="00F8454D">
        <w:rPr>
          <w:lang w:val="en-GB" w:eastAsia="zh-CN"/>
        </w:rPr>
        <w:t xml:space="preserve">of data </w:t>
      </w:r>
      <w:r w:rsidR="004A20B2">
        <w:rPr>
          <w:lang w:val="en-GB" w:eastAsia="zh-CN"/>
        </w:rPr>
        <w:t xml:space="preserve">through the </w:t>
      </w:r>
      <w:r w:rsidR="00F8454D">
        <w:rPr>
          <w:lang w:val="en-GB" w:eastAsia="zh-CN"/>
        </w:rPr>
        <w:t xml:space="preserve">various </w:t>
      </w:r>
      <w:r w:rsidR="00812DA3">
        <w:rPr>
          <w:lang w:val="en-GB" w:eastAsia="zh-CN"/>
        </w:rPr>
        <w:t>model</w:t>
      </w:r>
      <w:r w:rsidR="004A20B2">
        <w:rPr>
          <w:lang w:val="en-GB" w:eastAsia="zh-CN"/>
        </w:rPr>
        <w:t>s.</w:t>
      </w:r>
      <w:r w:rsidR="00250C40">
        <w:rPr>
          <w:lang w:val="en-GB" w:eastAsia="zh-CN"/>
        </w:rPr>
        <w:t xml:space="preserve"> </w:t>
      </w:r>
      <w:r w:rsidR="005B4BEC">
        <w:rPr>
          <w:lang w:val="en-GB" w:eastAsia="zh-CN"/>
        </w:rPr>
        <w:t>MOTER</w:t>
      </w:r>
      <w:r w:rsidR="00E24EB2">
        <w:rPr>
          <w:lang w:val="en-GB" w:eastAsia="zh-CN"/>
        </w:rPr>
        <w:t xml:space="preserve"> </w:t>
      </w:r>
      <w:r w:rsidR="000B5C62">
        <w:rPr>
          <w:lang w:val="en-GB" w:eastAsia="zh-CN"/>
        </w:rPr>
        <w:t>was however able to solve the macro case</w:t>
      </w:r>
      <w:r w:rsidR="00DF6C26">
        <w:rPr>
          <w:lang w:val="en-GB" w:eastAsia="zh-CN"/>
        </w:rPr>
        <w:t xml:space="preserve"> (some production assets set to zero</w:t>
      </w:r>
      <w:r w:rsidR="00246DAD">
        <w:rPr>
          <w:lang w:val="en-GB" w:eastAsia="zh-CN"/>
        </w:rPr>
        <w:t xml:space="preserve"> to create more interesting MOTER </w:t>
      </w:r>
      <w:r w:rsidR="00DF6C26">
        <w:rPr>
          <w:lang w:val="en-GB" w:eastAsia="zh-CN"/>
        </w:rPr>
        <w:t>performance)</w:t>
      </w:r>
      <w:r w:rsidR="00246DAD">
        <w:rPr>
          <w:lang w:val="en-GB" w:eastAsia="zh-CN"/>
        </w:rPr>
        <w:t>,</w:t>
      </w:r>
      <w:r w:rsidR="000B5C62">
        <w:rPr>
          <w:lang w:val="en-GB" w:eastAsia="zh-CN"/>
        </w:rPr>
        <w:t xml:space="preserve"> with following results:</w:t>
      </w:r>
    </w:p>
    <w:p w14:paraId="07895600" w14:textId="77777777" w:rsidR="009F100F" w:rsidRDefault="009F100F" w:rsidP="00901C71">
      <w:pPr>
        <w:pStyle w:val="BodyText"/>
        <w:rPr>
          <w:lang w:val="en-GB" w:eastAsia="zh-CN"/>
        </w:rPr>
      </w:pPr>
    </w:p>
    <w:p w14:paraId="1A2A8AB0" w14:textId="011F21B0" w:rsidR="000A314F" w:rsidRPr="005B77E3" w:rsidRDefault="009F100F" w:rsidP="00901C71">
      <w:pPr>
        <w:pStyle w:val="BodyText"/>
        <w:rPr>
          <w:b/>
          <w:bCs/>
          <w:lang w:val="en-GB" w:eastAsia="zh-CN"/>
        </w:rPr>
      </w:pPr>
      <w:r w:rsidRPr="005B77E3">
        <w:rPr>
          <w:b/>
          <w:bCs/>
          <w:lang w:val="en-GB" w:eastAsia="zh-CN"/>
        </w:rPr>
        <w:t xml:space="preserve">Network </w:t>
      </w:r>
      <w:r w:rsidR="005B77E3" w:rsidRPr="005B77E3">
        <w:rPr>
          <w:b/>
          <w:bCs/>
          <w:lang w:val="en-GB" w:eastAsia="zh-CN"/>
        </w:rPr>
        <w:t>mode</w:t>
      </w:r>
      <w:r w:rsidR="005B77E3">
        <w:rPr>
          <w:b/>
          <w:bCs/>
          <w:lang w:val="en-GB" w:eastAsia="zh-CN"/>
        </w:rPr>
        <w:t>l</w:t>
      </w:r>
      <w:r w:rsidR="005B77E3" w:rsidRPr="005B77E3">
        <w:rPr>
          <w:b/>
          <w:bCs/>
          <w:lang w:val="en-GB" w:eastAsia="zh-CN"/>
        </w:rPr>
        <w:t>l</w:t>
      </w:r>
      <w:r w:rsidR="005B77E3">
        <w:rPr>
          <w:b/>
          <w:bCs/>
          <w:lang w:val="en-GB" w:eastAsia="zh-CN"/>
        </w:rPr>
        <w:t>i</w:t>
      </w:r>
      <w:r w:rsidR="005B77E3" w:rsidRPr="005B77E3">
        <w:rPr>
          <w:b/>
          <w:bCs/>
          <w:lang w:val="en-GB" w:eastAsia="zh-CN"/>
        </w:rPr>
        <w:t>ng</w:t>
      </w:r>
    </w:p>
    <w:p w14:paraId="2E0459B5" w14:textId="7794E659" w:rsidR="000A314F" w:rsidRDefault="000A314F" w:rsidP="00901C71">
      <w:pPr>
        <w:pStyle w:val="BodyText"/>
        <w:rPr>
          <w:lang w:val="en-GB" w:eastAsia="zh-CN"/>
        </w:rPr>
      </w:pPr>
      <w:r>
        <w:rPr>
          <w:lang w:val="en-GB" w:eastAsia="zh-CN"/>
        </w:rPr>
        <w:t xml:space="preserve">The </w:t>
      </w:r>
      <w:r w:rsidR="00F13FCC">
        <w:rPr>
          <w:lang w:val="en-GB" w:eastAsia="zh-CN"/>
        </w:rPr>
        <w:t xml:space="preserve">figure below </w:t>
      </w:r>
      <w:r w:rsidR="003A54F7">
        <w:rPr>
          <w:lang w:val="en-GB" w:eastAsia="zh-CN"/>
        </w:rPr>
        <w:t xml:space="preserve">illustrates the </w:t>
      </w:r>
      <w:r>
        <w:rPr>
          <w:lang w:val="en-GB" w:eastAsia="zh-CN"/>
        </w:rPr>
        <w:t xml:space="preserve">macro network </w:t>
      </w:r>
      <w:r w:rsidR="003A54F7">
        <w:rPr>
          <w:lang w:val="en-GB" w:eastAsia="zh-CN"/>
        </w:rPr>
        <w:t>as</w:t>
      </w:r>
      <w:r>
        <w:rPr>
          <w:lang w:val="en-GB" w:eastAsia="zh-CN"/>
        </w:rPr>
        <w:t xml:space="preserve"> </w:t>
      </w:r>
      <w:r w:rsidR="003A54F7">
        <w:rPr>
          <w:lang w:val="en-GB" w:eastAsia="zh-CN"/>
        </w:rPr>
        <w:t xml:space="preserve">reconstructed and dispatched by </w:t>
      </w:r>
      <w:r>
        <w:rPr>
          <w:lang w:val="en-GB" w:eastAsia="zh-CN"/>
        </w:rPr>
        <w:t>MOTER</w:t>
      </w:r>
      <w:r w:rsidR="000B2119">
        <w:rPr>
          <w:lang w:val="en-GB" w:eastAsia="zh-CN"/>
        </w:rPr>
        <w:t xml:space="preserve">. </w:t>
      </w:r>
      <w:r w:rsidR="001517CA">
        <w:rPr>
          <w:lang w:val="en-GB" w:eastAsia="zh-CN"/>
        </w:rPr>
        <w:t>In this example artificial congestion has been created along a HV power line (red).</w:t>
      </w:r>
    </w:p>
    <w:p w14:paraId="0D1084AB" w14:textId="62560DED" w:rsidR="009F100F" w:rsidRDefault="00D5790E" w:rsidP="00901C71">
      <w:pPr>
        <w:pStyle w:val="BodyText"/>
        <w:rPr>
          <w:lang w:val="en-GB" w:eastAsia="zh-CN"/>
        </w:rPr>
      </w:pPr>
      <w:r>
        <w:rPr>
          <w:noProof/>
        </w:rPr>
        <w:drawing>
          <wp:inline distT="0" distB="0" distL="0" distR="0" wp14:anchorId="1A611C09" wp14:editId="5FF4DEF1">
            <wp:extent cx="5600700" cy="2902072"/>
            <wp:effectExtent l="0" t="0" r="0" b="0"/>
            <wp:docPr id="264488128" name="Picture 26448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4483" cy="2904032"/>
                    </a:xfrm>
                    <a:prstGeom prst="rect">
                      <a:avLst/>
                    </a:prstGeom>
                  </pic:spPr>
                </pic:pic>
              </a:graphicData>
            </a:graphic>
          </wp:inline>
        </w:drawing>
      </w:r>
    </w:p>
    <w:p w14:paraId="435E611A" w14:textId="7E83FC08" w:rsidR="000B2119" w:rsidRDefault="003A54F7" w:rsidP="00901C71">
      <w:pPr>
        <w:pStyle w:val="BodyText"/>
        <w:rPr>
          <w:lang w:val="en-GB" w:eastAsia="zh-CN"/>
        </w:rPr>
      </w:pPr>
      <w:r>
        <w:rPr>
          <w:lang w:val="en-GB" w:eastAsia="zh-CN"/>
        </w:rPr>
        <w:t xml:space="preserve">The national power and hydrogen network. </w:t>
      </w:r>
      <w:r w:rsidR="000B2119">
        <w:rPr>
          <w:lang w:val="en-GB" w:eastAsia="zh-CN"/>
        </w:rPr>
        <w:t>Green = HV electricity, yellow=hydrogen,</w:t>
      </w:r>
      <w:r w:rsidR="00F6374E">
        <w:rPr>
          <w:lang w:val="en-GB" w:eastAsia="zh-CN"/>
        </w:rPr>
        <w:t xml:space="preserve"> grey= Commodity X (coal, uranium)</w:t>
      </w:r>
      <w:r w:rsidR="00721248">
        <w:rPr>
          <w:lang w:val="en-GB" w:eastAsia="zh-CN"/>
        </w:rPr>
        <w:t>,</w:t>
      </w:r>
      <w:r w:rsidR="000B2119">
        <w:rPr>
          <w:lang w:val="en-GB" w:eastAsia="zh-CN"/>
        </w:rPr>
        <w:t xml:space="preserve"> red= congested line.</w:t>
      </w:r>
    </w:p>
    <w:p w14:paraId="5DFF1109" w14:textId="4724D380" w:rsidR="000B2119" w:rsidRDefault="00151153" w:rsidP="00901C71">
      <w:pPr>
        <w:pStyle w:val="BodyText"/>
        <w:rPr>
          <w:lang w:val="en-GB" w:eastAsia="zh-CN"/>
        </w:rPr>
      </w:pPr>
      <w:r>
        <w:rPr>
          <w:lang w:val="en-GB" w:eastAsia="zh-CN"/>
        </w:rPr>
        <w:lastRenderedPageBreak/>
        <w:t>Note that</w:t>
      </w:r>
      <w:r w:rsidR="005B77E3">
        <w:rPr>
          <w:lang w:val="en-GB" w:eastAsia="zh-CN"/>
        </w:rPr>
        <w:t xml:space="preserve"> care must be taken to </w:t>
      </w:r>
      <w:r w:rsidR="008B7CD5">
        <w:rPr>
          <w:lang w:val="en-GB" w:eastAsia="zh-CN"/>
        </w:rPr>
        <w:t>not overload MOTER with congestion (</w:t>
      </w:r>
      <w:r w:rsidR="00721248">
        <w:rPr>
          <w:lang w:val="en-GB" w:eastAsia="zh-CN"/>
        </w:rPr>
        <w:t xml:space="preserve">i.e. </w:t>
      </w:r>
      <w:r w:rsidR="006815DF">
        <w:rPr>
          <w:lang w:val="en-GB" w:eastAsia="zh-CN"/>
        </w:rPr>
        <w:t>a fictive case where</w:t>
      </w:r>
      <w:r w:rsidR="00AA71FA">
        <w:rPr>
          <w:lang w:val="en-GB" w:eastAsia="zh-CN"/>
        </w:rPr>
        <w:t xml:space="preserve"> </w:t>
      </w:r>
      <w:r w:rsidR="008B7CD5">
        <w:rPr>
          <w:lang w:val="en-GB" w:eastAsia="zh-CN"/>
        </w:rPr>
        <w:t xml:space="preserve">all cables and pipes </w:t>
      </w:r>
      <w:r w:rsidR="006815DF">
        <w:rPr>
          <w:lang w:val="en-GB" w:eastAsia="zh-CN"/>
        </w:rPr>
        <w:t xml:space="preserve">are </w:t>
      </w:r>
      <w:r w:rsidR="008B7CD5">
        <w:rPr>
          <w:lang w:val="en-GB" w:eastAsia="zh-CN"/>
        </w:rPr>
        <w:t xml:space="preserve">too small) as this leads to </w:t>
      </w:r>
      <w:r w:rsidR="00B11181">
        <w:rPr>
          <w:lang w:val="en-GB" w:eastAsia="zh-CN"/>
        </w:rPr>
        <w:t xml:space="preserve">an </w:t>
      </w:r>
      <w:r w:rsidR="00D85A4C">
        <w:rPr>
          <w:lang w:val="en-GB" w:eastAsia="zh-CN"/>
        </w:rPr>
        <w:t xml:space="preserve">energy </w:t>
      </w:r>
      <w:r w:rsidR="006C585A">
        <w:rPr>
          <w:lang w:val="en-GB" w:eastAsia="zh-CN"/>
        </w:rPr>
        <w:t>system</w:t>
      </w:r>
      <w:r>
        <w:rPr>
          <w:lang w:val="en-GB" w:eastAsia="zh-CN"/>
        </w:rPr>
        <w:t xml:space="preserve"> without </w:t>
      </w:r>
      <w:r w:rsidR="00B11181">
        <w:rPr>
          <w:lang w:val="en-GB" w:eastAsia="zh-CN"/>
        </w:rPr>
        <w:t xml:space="preserve">any </w:t>
      </w:r>
      <w:r>
        <w:rPr>
          <w:lang w:val="en-GB" w:eastAsia="zh-CN"/>
        </w:rPr>
        <w:t>clear solution</w:t>
      </w:r>
      <w:r w:rsidR="005A15C6">
        <w:rPr>
          <w:lang w:val="en-GB" w:eastAsia="zh-CN"/>
        </w:rPr>
        <w:t xml:space="preserve"> </w:t>
      </w:r>
      <w:r w:rsidR="004661E1">
        <w:rPr>
          <w:lang w:val="en-GB" w:eastAsia="zh-CN"/>
        </w:rPr>
        <w:t>and</w:t>
      </w:r>
      <w:r w:rsidR="008374FB">
        <w:rPr>
          <w:lang w:val="en-GB" w:eastAsia="zh-CN"/>
        </w:rPr>
        <w:t xml:space="preserve"> CPLEX </w:t>
      </w:r>
      <w:r w:rsidR="00B11181">
        <w:rPr>
          <w:lang w:val="en-GB" w:eastAsia="zh-CN"/>
        </w:rPr>
        <w:t xml:space="preserve">may </w:t>
      </w:r>
      <w:r w:rsidR="008374FB">
        <w:rPr>
          <w:lang w:val="en-GB" w:eastAsia="zh-CN"/>
        </w:rPr>
        <w:t xml:space="preserve">need to be </w:t>
      </w:r>
      <w:r w:rsidR="00D85A4C">
        <w:rPr>
          <w:lang w:val="en-GB" w:eastAsia="zh-CN"/>
        </w:rPr>
        <w:t>“</w:t>
      </w:r>
      <w:r w:rsidR="008374FB">
        <w:rPr>
          <w:lang w:val="en-GB" w:eastAsia="zh-CN"/>
        </w:rPr>
        <w:t>times out</w:t>
      </w:r>
      <w:r w:rsidR="00D85A4C">
        <w:rPr>
          <w:lang w:val="en-GB" w:eastAsia="zh-CN"/>
        </w:rPr>
        <w:t xml:space="preserve">” or it might take </w:t>
      </w:r>
      <w:r w:rsidR="00090178">
        <w:rPr>
          <w:lang w:val="en-GB" w:eastAsia="zh-CN"/>
        </w:rPr>
        <w:t>indefinite amounts of time (</w:t>
      </w:r>
      <w:r w:rsidR="00D85A4C">
        <w:rPr>
          <w:lang w:val="en-GB" w:eastAsia="zh-CN"/>
        </w:rPr>
        <w:t>hours</w:t>
      </w:r>
      <w:r w:rsidR="00090178">
        <w:rPr>
          <w:lang w:val="en-GB" w:eastAsia="zh-CN"/>
        </w:rPr>
        <w:t>)</w:t>
      </w:r>
      <w:r w:rsidR="00D85A4C">
        <w:rPr>
          <w:lang w:val="en-GB" w:eastAsia="zh-CN"/>
        </w:rPr>
        <w:t xml:space="preserve"> to solve.</w:t>
      </w:r>
      <w:r w:rsidR="008374FB">
        <w:rPr>
          <w:lang w:val="en-GB" w:eastAsia="zh-CN"/>
        </w:rPr>
        <w:t xml:space="preserve">   </w:t>
      </w:r>
      <w:r w:rsidR="006C585A">
        <w:rPr>
          <w:lang w:val="en-GB" w:eastAsia="zh-CN"/>
        </w:rPr>
        <w:t xml:space="preserve"> </w:t>
      </w:r>
    </w:p>
    <w:p w14:paraId="40117E8A" w14:textId="16BFFAA4" w:rsidR="003A54F7" w:rsidRDefault="003A54F7" w:rsidP="00901C71">
      <w:pPr>
        <w:pStyle w:val="BodyText"/>
        <w:rPr>
          <w:lang w:val="en-GB" w:eastAsia="zh-CN"/>
        </w:rPr>
      </w:pPr>
      <w:r>
        <w:rPr>
          <w:lang w:val="en-GB" w:eastAsia="zh-CN"/>
        </w:rPr>
        <w:t xml:space="preserve"> </w:t>
      </w:r>
    </w:p>
    <w:p w14:paraId="10A5FFFA" w14:textId="7E4DFECE" w:rsidR="000B5C62" w:rsidRDefault="0009574F" w:rsidP="00901C71">
      <w:pPr>
        <w:pStyle w:val="BodyText"/>
        <w:rPr>
          <w:b/>
          <w:bCs/>
          <w:noProof/>
        </w:rPr>
      </w:pPr>
      <w:r w:rsidRPr="0009574F">
        <w:rPr>
          <w:b/>
          <w:bCs/>
          <w:noProof/>
        </w:rPr>
        <w:t>Supply-demand total</w:t>
      </w:r>
    </w:p>
    <w:p w14:paraId="3BDE24C8" w14:textId="5B57688C" w:rsidR="0009574F" w:rsidRPr="00AD0199" w:rsidRDefault="0009574F" w:rsidP="00901C71">
      <w:pPr>
        <w:pStyle w:val="BodyText"/>
        <w:rPr>
          <w:noProof/>
        </w:rPr>
      </w:pPr>
      <w:r w:rsidRPr="00AD0199">
        <w:rPr>
          <w:noProof/>
        </w:rPr>
        <w:t xml:space="preserve">The </w:t>
      </w:r>
      <w:r w:rsidR="00496D21" w:rsidRPr="00AD0199">
        <w:rPr>
          <w:noProof/>
        </w:rPr>
        <w:t xml:space="preserve">overall macro scenario is characterized by </w:t>
      </w:r>
      <w:r w:rsidR="00AD0199" w:rsidRPr="00AD0199">
        <w:rPr>
          <w:noProof/>
        </w:rPr>
        <w:t xml:space="preserve">the challenge to supply the </w:t>
      </w:r>
      <w:r w:rsidR="00A62526" w:rsidRPr="00AD0199">
        <w:rPr>
          <w:noProof/>
        </w:rPr>
        <w:t xml:space="preserve">very high peak demand from the </w:t>
      </w:r>
      <w:r w:rsidR="00AD0199" w:rsidRPr="00AD0199">
        <w:rPr>
          <w:noProof/>
        </w:rPr>
        <w:t xml:space="preserve">Electric and hydrogen </w:t>
      </w:r>
      <w:r w:rsidR="00A62526" w:rsidRPr="00AD0199">
        <w:rPr>
          <w:noProof/>
        </w:rPr>
        <w:t>charging infrastructure</w:t>
      </w:r>
      <w:r w:rsidR="00F570D2">
        <w:rPr>
          <w:noProof/>
        </w:rPr>
        <w:t>, supplied by the batteries</w:t>
      </w:r>
      <w:r w:rsidR="00AD0199">
        <w:rPr>
          <w:noProof/>
        </w:rPr>
        <w:t>:</w:t>
      </w:r>
    </w:p>
    <w:p w14:paraId="68019457" w14:textId="40B1A508" w:rsidR="00543B85" w:rsidRDefault="00E31B9D" w:rsidP="00901C71">
      <w:pPr>
        <w:pStyle w:val="BodyText"/>
        <w:rPr>
          <w:lang w:val="en-GB" w:eastAsia="zh-CN"/>
        </w:rPr>
      </w:pPr>
      <w:r>
        <w:rPr>
          <w:noProof/>
        </w:rPr>
        <w:drawing>
          <wp:inline distT="0" distB="0" distL="0" distR="0" wp14:anchorId="7A14EF48" wp14:editId="572FBA04">
            <wp:extent cx="4699000" cy="2291265"/>
            <wp:effectExtent l="0" t="0" r="6350" b="0"/>
            <wp:docPr id="243241662" name="Picture 24324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9182" cy="2301106"/>
                    </a:xfrm>
                    <a:prstGeom prst="rect">
                      <a:avLst/>
                    </a:prstGeom>
                  </pic:spPr>
                </pic:pic>
              </a:graphicData>
            </a:graphic>
          </wp:inline>
        </w:drawing>
      </w:r>
    </w:p>
    <w:p w14:paraId="065C3289" w14:textId="532CBFC3" w:rsidR="00661EAE" w:rsidRDefault="00543B85" w:rsidP="00901C71">
      <w:pPr>
        <w:pStyle w:val="BodyText"/>
        <w:rPr>
          <w:lang w:val="en-GB" w:eastAsia="zh-CN"/>
        </w:rPr>
      </w:pPr>
      <w:r>
        <w:rPr>
          <w:lang w:val="en-GB" w:eastAsia="zh-CN"/>
        </w:rPr>
        <w:t>Supply-demand-storage balance</w:t>
      </w:r>
      <w:r w:rsidR="003A50D8">
        <w:rPr>
          <w:lang w:val="en-GB" w:eastAsia="zh-CN"/>
        </w:rPr>
        <w:t xml:space="preserve"> from </w:t>
      </w:r>
      <w:proofErr w:type="spellStart"/>
      <w:r w:rsidR="003A50D8">
        <w:rPr>
          <w:lang w:val="en-GB" w:eastAsia="zh-CN"/>
        </w:rPr>
        <w:t>januari-december</w:t>
      </w:r>
      <w:proofErr w:type="spellEnd"/>
      <w:r w:rsidR="003A50D8">
        <w:rPr>
          <w:lang w:val="en-GB" w:eastAsia="zh-CN"/>
        </w:rPr>
        <w:t xml:space="preserve"> (28 days/ 8 hour</w:t>
      </w:r>
      <w:r w:rsidR="00727E4C">
        <w:rPr>
          <w:lang w:val="en-GB" w:eastAsia="zh-CN"/>
        </w:rPr>
        <w:t>/day)</w:t>
      </w:r>
      <w:r>
        <w:rPr>
          <w:lang w:val="en-GB" w:eastAsia="zh-CN"/>
        </w:rPr>
        <w:t xml:space="preserve">. </w:t>
      </w:r>
      <w:r w:rsidR="00D258DF">
        <w:rPr>
          <w:lang w:val="en-GB" w:eastAsia="zh-CN"/>
        </w:rPr>
        <w:t xml:space="preserve">The relatively oversized </w:t>
      </w:r>
      <w:r w:rsidR="003A50D8">
        <w:rPr>
          <w:lang w:val="en-GB" w:eastAsia="zh-CN"/>
        </w:rPr>
        <w:t xml:space="preserve">battery </w:t>
      </w:r>
      <w:r w:rsidR="00D258DF">
        <w:rPr>
          <w:lang w:val="en-GB" w:eastAsia="zh-CN"/>
        </w:rPr>
        <w:t xml:space="preserve">storage </w:t>
      </w:r>
      <w:r w:rsidR="003A50D8">
        <w:rPr>
          <w:lang w:val="en-GB" w:eastAsia="zh-CN"/>
        </w:rPr>
        <w:t xml:space="preserve">is used </w:t>
      </w:r>
      <w:r w:rsidR="00FF2795">
        <w:rPr>
          <w:lang w:val="en-GB" w:eastAsia="zh-CN"/>
        </w:rPr>
        <w:t xml:space="preserve">as intraday </w:t>
      </w:r>
      <w:r w:rsidR="00886C2B">
        <w:rPr>
          <w:lang w:val="en-GB" w:eastAsia="zh-CN"/>
        </w:rPr>
        <w:t xml:space="preserve">storage and </w:t>
      </w:r>
      <w:r w:rsidR="00AA5121">
        <w:rPr>
          <w:lang w:val="en-GB" w:eastAsia="zh-CN"/>
        </w:rPr>
        <w:t xml:space="preserve">deliver the </w:t>
      </w:r>
      <w:r w:rsidR="00886C2B">
        <w:rPr>
          <w:lang w:val="en-GB" w:eastAsia="zh-CN"/>
        </w:rPr>
        <w:t xml:space="preserve">weekly </w:t>
      </w:r>
      <w:r w:rsidR="00AA5121">
        <w:rPr>
          <w:lang w:val="en-GB" w:eastAsia="zh-CN"/>
        </w:rPr>
        <w:t xml:space="preserve">peak demand and </w:t>
      </w:r>
      <w:r w:rsidR="00886C2B">
        <w:rPr>
          <w:lang w:val="en-GB" w:eastAsia="zh-CN"/>
        </w:rPr>
        <w:t xml:space="preserve">as seasonal storage </w:t>
      </w:r>
      <w:r w:rsidR="00DC2B71">
        <w:rPr>
          <w:lang w:val="en-GB" w:eastAsia="zh-CN"/>
        </w:rPr>
        <w:t xml:space="preserve">and </w:t>
      </w:r>
      <w:r w:rsidR="003A50D8">
        <w:rPr>
          <w:lang w:val="en-GB" w:eastAsia="zh-CN"/>
        </w:rPr>
        <w:t xml:space="preserve">absorb the massive </w:t>
      </w:r>
      <w:r w:rsidR="00727E4C">
        <w:rPr>
          <w:lang w:val="en-GB" w:eastAsia="zh-CN"/>
        </w:rPr>
        <w:t xml:space="preserve">wind overproduction in November. </w:t>
      </w:r>
      <w:r w:rsidR="003A50D8">
        <w:rPr>
          <w:lang w:val="en-GB" w:eastAsia="zh-CN"/>
        </w:rPr>
        <w:t xml:space="preserve"> </w:t>
      </w:r>
      <w:r w:rsidR="00D258DF">
        <w:rPr>
          <w:lang w:val="en-GB" w:eastAsia="zh-CN"/>
        </w:rPr>
        <w:t xml:space="preserve"> </w:t>
      </w:r>
    </w:p>
    <w:p w14:paraId="5B82AFF9" w14:textId="410B9D70" w:rsidR="00F113EF" w:rsidRPr="0009574F" w:rsidRDefault="0009574F" w:rsidP="00901C71">
      <w:pPr>
        <w:pStyle w:val="BodyText"/>
        <w:rPr>
          <w:b/>
          <w:bCs/>
          <w:lang w:val="en-GB" w:eastAsia="zh-CN"/>
        </w:rPr>
      </w:pPr>
      <w:r w:rsidRPr="0009574F">
        <w:rPr>
          <w:b/>
          <w:bCs/>
          <w:lang w:val="en-GB" w:eastAsia="zh-CN"/>
        </w:rPr>
        <w:t>Supply-demand specific</w:t>
      </w:r>
    </w:p>
    <w:p w14:paraId="506E85E3" w14:textId="77777777" w:rsidR="00661EAE" w:rsidRDefault="0009574F" w:rsidP="00901C71">
      <w:pPr>
        <w:pStyle w:val="BodyText"/>
        <w:rPr>
          <w:lang w:val="en-GB" w:eastAsia="zh-CN"/>
        </w:rPr>
      </w:pPr>
      <w:r>
        <w:rPr>
          <w:noProof/>
        </w:rPr>
        <w:drawing>
          <wp:inline distT="0" distB="0" distL="0" distR="0" wp14:anchorId="7B917612" wp14:editId="407707D6">
            <wp:extent cx="4686280" cy="2984500"/>
            <wp:effectExtent l="0" t="0" r="635" b="6350"/>
            <wp:docPr id="243241663" name="Picture 2432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8183" cy="2992080"/>
                    </a:xfrm>
                    <a:prstGeom prst="rect">
                      <a:avLst/>
                    </a:prstGeom>
                  </pic:spPr>
                </pic:pic>
              </a:graphicData>
            </a:graphic>
          </wp:inline>
        </w:drawing>
      </w:r>
    </w:p>
    <w:p w14:paraId="57F694C4" w14:textId="052AA7A8" w:rsidR="00F113EF" w:rsidRDefault="002E1B94" w:rsidP="00901C71">
      <w:pPr>
        <w:pStyle w:val="BodyText"/>
        <w:rPr>
          <w:lang w:val="en-GB" w:eastAsia="zh-CN"/>
        </w:rPr>
      </w:pPr>
      <w:proofErr w:type="spellStart"/>
      <w:r>
        <w:rPr>
          <w:lang w:val="en-GB" w:eastAsia="zh-CN"/>
        </w:rPr>
        <w:t>intermittend</w:t>
      </w:r>
      <w:proofErr w:type="spellEnd"/>
      <w:r>
        <w:rPr>
          <w:lang w:val="en-GB" w:eastAsia="zh-CN"/>
        </w:rPr>
        <w:t xml:space="preserve"> solar production (top) and the</w:t>
      </w:r>
      <w:r w:rsidR="00651CAA">
        <w:rPr>
          <w:lang w:val="en-GB" w:eastAsia="zh-CN"/>
        </w:rPr>
        <w:t xml:space="preserve"> high peak from the</w:t>
      </w:r>
      <w:r>
        <w:rPr>
          <w:lang w:val="en-GB" w:eastAsia="zh-CN"/>
        </w:rPr>
        <w:t xml:space="preserve"> </w:t>
      </w:r>
      <w:r w:rsidR="00651CAA">
        <w:rPr>
          <w:lang w:val="en-GB" w:eastAsia="zh-CN"/>
        </w:rPr>
        <w:t>vehicle charging</w:t>
      </w:r>
      <w:r w:rsidR="00153E0A">
        <w:rPr>
          <w:lang w:val="en-GB" w:eastAsia="zh-CN"/>
        </w:rPr>
        <w:t xml:space="preserve"> (electric and hydrogen)</w:t>
      </w:r>
      <w:r>
        <w:rPr>
          <w:lang w:val="en-GB" w:eastAsia="zh-CN"/>
        </w:rPr>
        <w:t xml:space="preserve"> </w:t>
      </w:r>
    </w:p>
    <w:p w14:paraId="70964EAC" w14:textId="77777777" w:rsidR="00BF34F1" w:rsidRDefault="00BF34F1" w:rsidP="00901C71">
      <w:pPr>
        <w:pStyle w:val="BodyText"/>
        <w:rPr>
          <w:lang w:val="en-GB" w:eastAsia="zh-CN"/>
        </w:rPr>
      </w:pPr>
    </w:p>
    <w:p w14:paraId="01B9C9C7" w14:textId="6AFE143C" w:rsidR="00BF34F1" w:rsidRPr="00661EAE" w:rsidRDefault="001517CA" w:rsidP="00901C71">
      <w:pPr>
        <w:pStyle w:val="BodyText"/>
        <w:rPr>
          <w:b/>
          <w:bCs/>
          <w:lang w:val="en-GB" w:eastAsia="zh-CN"/>
        </w:rPr>
      </w:pPr>
      <w:r w:rsidRPr="00661EAE">
        <w:rPr>
          <w:b/>
          <w:bCs/>
          <w:lang w:val="en-GB" w:eastAsia="zh-CN"/>
        </w:rPr>
        <w:t>Storage</w:t>
      </w:r>
    </w:p>
    <w:p w14:paraId="37A3CFE3" w14:textId="187049AE" w:rsidR="00E32CF0" w:rsidRPr="00E32CF0" w:rsidRDefault="00D1553E" w:rsidP="00901C71">
      <w:pPr>
        <w:pStyle w:val="BodyText"/>
        <w:rPr>
          <w:lang w:val="en-GB" w:eastAsia="zh-CN"/>
        </w:rPr>
      </w:pPr>
      <w:r>
        <w:rPr>
          <w:lang w:val="en-GB" w:eastAsia="zh-CN"/>
        </w:rPr>
        <w:t xml:space="preserve">Because of the use of time slices, special care needs to be taken to model </w:t>
      </w:r>
      <w:r w:rsidR="00BD749D">
        <w:rPr>
          <w:lang w:val="en-GB" w:eastAsia="zh-CN"/>
        </w:rPr>
        <w:t xml:space="preserve">the </w:t>
      </w:r>
      <w:r w:rsidR="001E27F2">
        <w:rPr>
          <w:lang w:val="en-GB" w:eastAsia="zh-CN"/>
        </w:rPr>
        <w:t>causal relations</w:t>
      </w:r>
      <w:r w:rsidR="007E5F8D">
        <w:rPr>
          <w:lang w:val="en-GB" w:eastAsia="zh-CN"/>
        </w:rPr>
        <w:t xml:space="preserve"> between time slices (ordering &amp;hierarchy)</w:t>
      </w:r>
      <w:r w:rsidR="001E27F2">
        <w:rPr>
          <w:lang w:val="en-GB" w:eastAsia="zh-CN"/>
        </w:rPr>
        <w:t xml:space="preserve"> </w:t>
      </w:r>
      <w:r w:rsidR="00BD749D">
        <w:rPr>
          <w:lang w:val="en-GB" w:eastAsia="zh-CN"/>
        </w:rPr>
        <w:t xml:space="preserve">between the time slices </w:t>
      </w:r>
      <w:r w:rsidR="00B36E09">
        <w:rPr>
          <w:lang w:val="en-GB" w:eastAsia="zh-CN"/>
        </w:rPr>
        <w:t>accurately</w:t>
      </w:r>
      <w:r>
        <w:rPr>
          <w:lang w:val="en-GB" w:eastAsia="zh-CN"/>
        </w:rPr>
        <w:t xml:space="preserve">. </w:t>
      </w:r>
      <w:r w:rsidR="0050246E">
        <w:rPr>
          <w:lang w:val="en-GB" w:eastAsia="zh-CN"/>
        </w:rPr>
        <w:t xml:space="preserve">MOTER must </w:t>
      </w:r>
      <w:r w:rsidR="007E5F8D">
        <w:rPr>
          <w:lang w:val="en-GB" w:eastAsia="zh-CN"/>
        </w:rPr>
        <w:t xml:space="preserve">first </w:t>
      </w:r>
      <w:r w:rsidR="0050246E">
        <w:rPr>
          <w:lang w:val="en-GB" w:eastAsia="zh-CN"/>
        </w:rPr>
        <w:t xml:space="preserve">decide </w:t>
      </w:r>
      <w:r w:rsidR="002D0C5E">
        <w:rPr>
          <w:lang w:val="en-GB" w:eastAsia="zh-CN"/>
        </w:rPr>
        <w:t xml:space="preserve">for </w:t>
      </w:r>
      <w:r w:rsidR="00A6420D">
        <w:rPr>
          <w:lang w:val="en-GB" w:eastAsia="zh-CN"/>
        </w:rPr>
        <w:t>a specific</w:t>
      </w:r>
      <w:r w:rsidR="002D0C5E">
        <w:rPr>
          <w:lang w:val="en-GB" w:eastAsia="zh-CN"/>
        </w:rPr>
        <w:t xml:space="preserve"> </w:t>
      </w:r>
      <w:r w:rsidR="00FA1146">
        <w:rPr>
          <w:lang w:val="en-GB" w:eastAsia="zh-CN"/>
        </w:rPr>
        <w:t>modelled</w:t>
      </w:r>
      <w:r w:rsidR="002D0C5E">
        <w:rPr>
          <w:lang w:val="en-GB" w:eastAsia="zh-CN"/>
        </w:rPr>
        <w:t xml:space="preserve"> day</w:t>
      </w:r>
      <w:r w:rsidR="00A6420D">
        <w:rPr>
          <w:lang w:val="en-GB" w:eastAsia="zh-CN"/>
        </w:rPr>
        <w:t xml:space="preserve"> </w:t>
      </w:r>
      <w:proofErr w:type="gramStart"/>
      <w:r w:rsidR="00A6420D">
        <w:rPr>
          <w:lang w:val="en-GB" w:eastAsia="zh-CN"/>
        </w:rPr>
        <w:t>D</w:t>
      </w:r>
      <w:r w:rsidR="00A6420D" w:rsidRPr="00A6420D">
        <w:rPr>
          <w:vertAlign w:val="subscript"/>
          <w:lang w:val="en-GB" w:eastAsia="zh-CN"/>
        </w:rPr>
        <w:t>i</w:t>
      </w:r>
      <w:r w:rsidR="00A6420D">
        <w:rPr>
          <w:lang w:val="en-GB" w:eastAsia="zh-CN"/>
        </w:rPr>
        <w:t xml:space="preserve"> </w:t>
      </w:r>
      <w:r w:rsidR="00FA1146">
        <w:rPr>
          <w:lang w:val="en-GB" w:eastAsia="zh-CN"/>
        </w:rPr>
        <w:t>,</w:t>
      </w:r>
      <w:proofErr w:type="gramEnd"/>
      <w:r w:rsidR="0050246E">
        <w:rPr>
          <w:lang w:val="en-GB" w:eastAsia="zh-CN"/>
        </w:rPr>
        <w:t xml:space="preserve"> how to use storage for </w:t>
      </w:r>
      <w:r w:rsidR="007D579E">
        <w:rPr>
          <w:lang w:val="en-GB" w:eastAsia="zh-CN"/>
        </w:rPr>
        <w:t>the modelled intraday hours,</w:t>
      </w:r>
      <w:r w:rsidR="0050246E">
        <w:rPr>
          <w:lang w:val="en-GB" w:eastAsia="zh-CN"/>
        </w:rPr>
        <w:t xml:space="preserve"> and</w:t>
      </w:r>
      <w:r w:rsidR="002D0C5E">
        <w:rPr>
          <w:lang w:val="en-GB" w:eastAsia="zh-CN"/>
        </w:rPr>
        <w:t xml:space="preserve"> then repeat the net </w:t>
      </w:r>
      <w:r w:rsidR="007D579E">
        <w:rPr>
          <w:lang w:val="en-GB" w:eastAsia="zh-CN"/>
        </w:rPr>
        <w:t xml:space="preserve">daily </w:t>
      </w:r>
      <w:r w:rsidR="002D0C5E">
        <w:rPr>
          <w:lang w:val="en-GB" w:eastAsia="zh-CN"/>
        </w:rPr>
        <w:t xml:space="preserve">charge </w:t>
      </w:r>
      <w:r w:rsidR="00FA1146">
        <w:rPr>
          <w:lang w:val="en-GB" w:eastAsia="zh-CN"/>
        </w:rPr>
        <w:t>/</w:t>
      </w:r>
      <w:r w:rsidR="002D0C5E">
        <w:rPr>
          <w:lang w:val="en-GB" w:eastAsia="zh-CN"/>
        </w:rPr>
        <w:t>discharge</w:t>
      </w:r>
      <w:r w:rsidR="00FA1146">
        <w:rPr>
          <w:lang w:val="en-GB" w:eastAsia="zh-CN"/>
        </w:rPr>
        <w:t xml:space="preserve"> </w:t>
      </w:r>
      <w:r w:rsidR="00582F91">
        <w:rPr>
          <w:lang w:val="en-GB" w:eastAsia="zh-CN"/>
        </w:rPr>
        <w:t>choice</w:t>
      </w:r>
      <w:r w:rsidR="002D0C5E">
        <w:rPr>
          <w:lang w:val="en-GB" w:eastAsia="zh-CN"/>
        </w:rPr>
        <w:t xml:space="preserve"> for all </w:t>
      </w:r>
      <w:r w:rsidR="001A643A">
        <w:rPr>
          <w:lang w:val="en-GB" w:eastAsia="zh-CN"/>
        </w:rPr>
        <w:t xml:space="preserve">following </w:t>
      </w:r>
      <w:r w:rsidR="002D0C5E">
        <w:rPr>
          <w:lang w:val="en-GB" w:eastAsia="zh-CN"/>
        </w:rPr>
        <w:t>days</w:t>
      </w:r>
      <w:r w:rsidR="00A6420D">
        <w:rPr>
          <w:lang w:val="en-GB" w:eastAsia="zh-CN"/>
        </w:rPr>
        <w:t xml:space="preserve"> </w:t>
      </w:r>
      <w:r w:rsidR="00B163EE">
        <w:rPr>
          <w:lang w:val="en-GB" w:eastAsia="zh-CN"/>
        </w:rPr>
        <w:t>between D</w:t>
      </w:r>
      <w:r w:rsidR="00B163EE" w:rsidRPr="00B163EE">
        <w:rPr>
          <w:vertAlign w:val="subscript"/>
          <w:lang w:val="en-GB" w:eastAsia="zh-CN"/>
        </w:rPr>
        <w:t>i</w:t>
      </w:r>
      <w:r w:rsidR="00B163EE">
        <w:rPr>
          <w:lang w:val="en-GB" w:eastAsia="zh-CN"/>
        </w:rPr>
        <w:t xml:space="preserve"> and</w:t>
      </w:r>
      <w:r w:rsidR="00A6420D">
        <w:rPr>
          <w:lang w:val="en-GB" w:eastAsia="zh-CN"/>
        </w:rPr>
        <w:t xml:space="preserve"> D</w:t>
      </w:r>
      <w:r w:rsidR="00A6420D" w:rsidRPr="00A6420D">
        <w:rPr>
          <w:vertAlign w:val="subscript"/>
          <w:lang w:val="en-GB" w:eastAsia="zh-CN"/>
        </w:rPr>
        <w:t>i+1</w:t>
      </w:r>
      <w:r w:rsidR="00582F91">
        <w:rPr>
          <w:lang w:val="en-GB" w:eastAsia="zh-CN"/>
        </w:rPr>
        <w:t>.</w:t>
      </w:r>
      <w:r w:rsidR="00A6420D">
        <w:rPr>
          <w:lang w:val="en-GB" w:eastAsia="zh-CN"/>
        </w:rPr>
        <w:t xml:space="preserve"> </w:t>
      </w:r>
      <w:r w:rsidR="002D0C5E">
        <w:rPr>
          <w:lang w:val="en-GB" w:eastAsia="zh-CN"/>
        </w:rPr>
        <w:t xml:space="preserve"> </w:t>
      </w:r>
      <w:r w:rsidR="00582F91">
        <w:rPr>
          <w:lang w:val="en-GB" w:eastAsia="zh-CN"/>
        </w:rPr>
        <w:t>The</w:t>
      </w:r>
      <w:r w:rsidR="0070543C">
        <w:rPr>
          <w:lang w:val="en-GB" w:eastAsia="zh-CN"/>
        </w:rPr>
        <w:t xml:space="preserve"> result is a</w:t>
      </w:r>
      <w:r w:rsidR="00582F91">
        <w:rPr>
          <w:lang w:val="en-GB" w:eastAsia="zh-CN"/>
        </w:rPr>
        <w:t xml:space="preserve"> </w:t>
      </w:r>
      <w:r w:rsidR="00E2620C">
        <w:rPr>
          <w:lang w:val="en-GB" w:eastAsia="zh-CN"/>
        </w:rPr>
        <w:t xml:space="preserve">fill rate following a </w:t>
      </w:r>
      <w:r w:rsidR="0070543C">
        <w:rPr>
          <w:lang w:val="en-GB" w:eastAsia="zh-CN"/>
        </w:rPr>
        <w:t>“</w:t>
      </w:r>
      <w:r w:rsidR="00582F91">
        <w:rPr>
          <w:lang w:val="en-GB" w:eastAsia="zh-CN"/>
        </w:rPr>
        <w:t>step ladder</w:t>
      </w:r>
      <w:r w:rsidR="0070543C">
        <w:rPr>
          <w:lang w:val="en-GB" w:eastAsia="zh-CN"/>
        </w:rPr>
        <w:t>” as shown below</w:t>
      </w:r>
      <w:r w:rsidR="00D844D6">
        <w:rPr>
          <w:lang w:val="en-GB" w:eastAsia="zh-CN"/>
        </w:rPr>
        <w:t>:</w:t>
      </w:r>
    </w:p>
    <w:p w14:paraId="16F39823" w14:textId="2BB3D0E0" w:rsidR="001517CA" w:rsidRDefault="009B6674" w:rsidP="00901C71">
      <w:pPr>
        <w:pStyle w:val="BodyText"/>
        <w:rPr>
          <w:lang w:val="en-GB" w:eastAsia="zh-CN"/>
        </w:rPr>
      </w:pPr>
      <w:r>
        <w:rPr>
          <w:noProof/>
        </w:rPr>
        <w:drawing>
          <wp:inline distT="0" distB="0" distL="0" distR="0" wp14:anchorId="2C60D8C0" wp14:editId="5B320ACE">
            <wp:extent cx="5538100" cy="1873250"/>
            <wp:effectExtent l="0" t="0" r="5715" b="0"/>
            <wp:docPr id="264488129" name="Picture 26448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2960" cy="1878276"/>
                    </a:xfrm>
                    <a:prstGeom prst="rect">
                      <a:avLst/>
                    </a:prstGeom>
                  </pic:spPr>
                </pic:pic>
              </a:graphicData>
            </a:graphic>
          </wp:inline>
        </w:drawing>
      </w:r>
    </w:p>
    <w:p w14:paraId="7C03EDFC" w14:textId="4A0BFBD5" w:rsidR="00156D12" w:rsidRDefault="00156D12" w:rsidP="00901C71">
      <w:pPr>
        <w:pStyle w:val="BodyText"/>
        <w:rPr>
          <w:lang w:val="en-GB" w:eastAsia="zh-CN"/>
        </w:rPr>
      </w:pPr>
      <w:r>
        <w:rPr>
          <w:lang w:val="en-GB" w:eastAsia="zh-CN"/>
        </w:rPr>
        <w:t xml:space="preserve">Storage fill levels in MOTER. </w:t>
      </w:r>
      <w:r w:rsidR="00B76712">
        <w:rPr>
          <w:lang w:val="en-GB" w:eastAsia="zh-CN"/>
        </w:rPr>
        <w:t xml:space="preserve">The net daily charging/discharging </w:t>
      </w:r>
      <w:r w:rsidR="003A1E89">
        <w:rPr>
          <w:lang w:val="en-GB" w:eastAsia="zh-CN"/>
        </w:rPr>
        <w:t xml:space="preserve">choice </w:t>
      </w:r>
      <w:r w:rsidR="00B76712">
        <w:rPr>
          <w:lang w:val="en-GB" w:eastAsia="zh-CN"/>
        </w:rPr>
        <w:t xml:space="preserve">for modelled day </w:t>
      </w:r>
      <w:r w:rsidR="003A1E89">
        <w:rPr>
          <w:lang w:val="en-GB" w:eastAsia="zh-CN"/>
        </w:rPr>
        <w:t>“</w:t>
      </w:r>
      <w:r w:rsidR="00B76712">
        <w:rPr>
          <w:lang w:val="en-GB" w:eastAsia="zh-CN"/>
        </w:rPr>
        <w:t>D</w:t>
      </w:r>
      <w:r w:rsidR="00B76712" w:rsidRPr="003A1E89">
        <w:rPr>
          <w:vertAlign w:val="subscript"/>
          <w:lang w:val="en-GB" w:eastAsia="zh-CN"/>
        </w:rPr>
        <w:t>i</w:t>
      </w:r>
      <w:r w:rsidR="003A1E89">
        <w:rPr>
          <w:lang w:val="en-GB" w:eastAsia="zh-CN"/>
        </w:rPr>
        <w:t>”</w:t>
      </w:r>
      <w:r w:rsidR="00B76712">
        <w:rPr>
          <w:lang w:val="en-GB" w:eastAsia="zh-CN"/>
        </w:rPr>
        <w:t xml:space="preserve"> must be repeated until </w:t>
      </w:r>
      <w:r w:rsidR="003A1E89">
        <w:rPr>
          <w:lang w:val="en-GB" w:eastAsia="zh-CN"/>
        </w:rPr>
        <w:t>day “</w:t>
      </w:r>
      <w:r w:rsidR="00B76712">
        <w:rPr>
          <w:lang w:val="en-GB" w:eastAsia="zh-CN"/>
        </w:rPr>
        <w:t>D</w:t>
      </w:r>
      <w:r w:rsidR="00B76712" w:rsidRPr="003A1E89">
        <w:rPr>
          <w:vertAlign w:val="subscript"/>
          <w:lang w:val="en-GB" w:eastAsia="zh-CN"/>
        </w:rPr>
        <w:t>i+1</w:t>
      </w:r>
      <w:r w:rsidR="003A1E89">
        <w:rPr>
          <w:lang w:val="en-GB" w:eastAsia="zh-CN"/>
        </w:rPr>
        <w:t>”</w:t>
      </w:r>
      <w:r w:rsidR="00B76712">
        <w:rPr>
          <w:lang w:val="en-GB" w:eastAsia="zh-CN"/>
        </w:rPr>
        <w:t xml:space="preserve"> arrives</w:t>
      </w:r>
      <w:r w:rsidR="00C34AD8">
        <w:rPr>
          <w:lang w:val="en-GB" w:eastAsia="zh-CN"/>
        </w:rPr>
        <w:t xml:space="preserve">, resulting in </w:t>
      </w:r>
      <w:r w:rsidR="00B163EE">
        <w:rPr>
          <w:lang w:val="en-GB" w:eastAsia="zh-CN"/>
        </w:rPr>
        <w:t xml:space="preserve">fill level </w:t>
      </w:r>
      <w:r w:rsidR="00C34AD8">
        <w:rPr>
          <w:lang w:val="en-GB" w:eastAsia="zh-CN"/>
        </w:rPr>
        <w:t>jumps between the days</w:t>
      </w:r>
      <w:r w:rsidR="003A1E89">
        <w:rPr>
          <w:lang w:val="en-GB" w:eastAsia="zh-CN"/>
        </w:rPr>
        <w:t>.</w:t>
      </w:r>
    </w:p>
    <w:p w14:paraId="1A22DDC6" w14:textId="59CE32AA" w:rsidR="007254C9" w:rsidRDefault="00BF34F1" w:rsidP="00901C71">
      <w:pPr>
        <w:pStyle w:val="BodyText"/>
        <w:rPr>
          <w:lang w:val="en-GB" w:eastAsia="zh-CN"/>
        </w:rPr>
      </w:pPr>
      <w:r>
        <w:rPr>
          <w:noProof/>
        </w:rPr>
        <w:drawing>
          <wp:inline distT="0" distB="0" distL="0" distR="0" wp14:anchorId="567A7B46" wp14:editId="6211C747">
            <wp:extent cx="5679740" cy="1612900"/>
            <wp:effectExtent l="0" t="0" r="0" b="6350"/>
            <wp:docPr id="264488130" name="Picture 26448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2971" cy="1619497"/>
                    </a:xfrm>
                    <a:prstGeom prst="rect">
                      <a:avLst/>
                    </a:prstGeom>
                  </pic:spPr>
                </pic:pic>
              </a:graphicData>
            </a:graphic>
          </wp:inline>
        </w:drawing>
      </w:r>
    </w:p>
    <w:p w14:paraId="0D010824" w14:textId="4D0091D9" w:rsidR="003A1E89" w:rsidRDefault="003A1E89" w:rsidP="00901C71">
      <w:pPr>
        <w:pStyle w:val="BodyText"/>
        <w:rPr>
          <w:lang w:val="en-GB" w:eastAsia="zh-CN"/>
        </w:rPr>
      </w:pPr>
      <w:r>
        <w:rPr>
          <w:lang w:val="en-GB" w:eastAsia="zh-CN"/>
        </w:rPr>
        <w:t xml:space="preserve">The </w:t>
      </w:r>
      <w:r w:rsidR="00D844D6">
        <w:rPr>
          <w:lang w:val="en-GB" w:eastAsia="zh-CN"/>
        </w:rPr>
        <w:t xml:space="preserve">actual </w:t>
      </w:r>
      <w:r>
        <w:rPr>
          <w:lang w:val="en-GB" w:eastAsia="zh-CN"/>
        </w:rPr>
        <w:t>daily charging/ discharging str</w:t>
      </w:r>
      <w:r w:rsidR="00775E6D">
        <w:rPr>
          <w:lang w:val="en-GB" w:eastAsia="zh-CN"/>
        </w:rPr>
        <w:t>ategy. The batteries are loading all day to provide the peak in mobility demand.</w:t>
      </w:r>
      <w:r w:rsidR="00D844D6">
        <w:rPr>
          <w:lang w:val="en-GB" w:eastAsia="zh-CN"/>
        </w:rPr>
        <w:t xml:space="preserve"> </w:t>
      </w:r>
      <w:proofErr w:type="gramStart"/>
      <w:r w:rsidR="00D844D6">
        <w:rPr>
          <w:lang w:val="en-GB" w:eastAsia="zh-CN"/>
        </w:rPr>
        <w:t>Moreover</w:t>
      </w:r>
      <w:proofErr w:type="gramEnd"/>
      <w:r w:rsidR="00D844D6">
        <w:rPr>
          <w:lang w:val="en-GB" w:eastAsia="zh-CN"/>
        </w:rPr>
        <w:t xml:space="preserve"> the</w:t>
      </w:r>
      <w:r w:rsidR="00723E19">
        <w:rPr>
          <w:lang w:val="en-GB" w:eastAsia="zh-CN"/>
        </w:rPr>
        <w:t xml:space="preserve"> batteries nett accumulate or discharge to balance seasonal imbalances (the batteries in the macro case are oversized</w:t>
      </w:r>
      <w:r w:rsidR="005B77E3">
        <w:rPr>
          <w:lang w:val="en-GB" w:eastAsia="zh-CN"/>
        </w:rPr>
        <w:t xml:space="preserve"> because they only serve mobility demand</w:t>
      </w:r>
      <w:r w:rsidR="00723E19">
        <w:rPr>
          <w:lang w:val="en-GB" w:eastAsia="zh-CN"/>
        </w:rPr>
        <w:t>)</w:t>
      </w:r>
    </w:p>
    <w:p w14:paraId="0A7B4A0A" w14:textId="77777777" w:rsidR="00BF34F1" w:rsidRDefault="00BF34F1" w:rsidP="00901C71">
      <w:pPr>
        <w:pStyle w:val="BodyText"/>
        <w:rPr>
          <w:lang w:val="en-GB" w:eastAsia="zh-CN"/>
        </w:rPr>
      </w:pPr>
    </w:p>
    <w:p w14:paraId="5410082A" w14:textId="14BA1226" w:rsidR="00F570D2" w:rsidRPr="00355122" w:rsidRDefault="00810176" w:rsidP="00901C71">
      <w:pPr>
        <w:pStyle w:val="BodyText"/>
        <w:rPr>
          <w:b/>
          <w:bCs/>
          <w:lang w:val="en-GB" w:eastAsia="zh-CN"/>
        </w:rPr>
      </w:pPr>
      <w:r w:rsidRPr="00355122">
        <w:rPr>
          <w:b/>
          <w:bCs/>
          <w:lang w:val="en-GB" w:eastAsia="zh-CN"/>
        </w:rPr>
        <w:t>C</w:t>
      </w:r>
      <w:r w:rsidR="00F570D2" w:rsidRPr="00355122">
        <w:rPr>
          <w:b/>
          <w:bCs/>
          <w:lang w:val="en-GB" w:eastAsia="zh-CN"/>
        </w:rPr>
        <w:t>onversion</w:t>
      </w:r>
    </w:p>
    <w:p w14:paraId="6D2F643E" w14:textId="1669A36A" w:rsidR="00810176" w:rsidRDefault="004774A9" w:rsidP="00901C71">
      <w:pPr>
        <w:pStyle w:val="BodyText"/>
        <w:rPr>
          <w:lang w:val="en-GB" w:eastAsia="zh-CN"/>
        </w:rPr>
      </w:pPr>
      <w:r>
        <w:rPr>
          <w:lang w:val="en-GB" w:eastAsia="zh-CN"/>
        </w:rPr>
        <w:t xml:space="preserve">The missing links to </w:t>
      </w:r>
      <w:r w:rsidR="004008A0">
        <w:rPr>
          <w:lang w:val="en-GB" w:eastAsia="zh-CN"/>
        </w:rPr>
        <w:t>establish balance between</w:t>
      </w:r>
      <w:r>
        <w:rPr>
          <w:lang w:val="en-GB" w:eastAsia="zh-CN"/>
        </w:rPr>
        <w:t xml:space="preserve"> supply and demand are the </w:t>
      </w:r>
      <w:r w:rsidR="004008A0">
        <w:rPr>
          <w:lang w:val="en-GB" w:eastAsia="zh-CN"/>
        </w:rPr>
        <w:t xml:space="preserve">hydrogen imports </w:t>
      </w:r>
      <w:r w:rsidR="005E0697">
        <w:rPr>
          <w:lang w:val="en-GB" w:eastAsia="zh-CN"/>
        </w:rPr>
        <w:t xml:space="preserve">(producers) </w:t>
      </w:r>
      <w:r w:rsidR="004008A0">
        <w:rPr>
          <w:lang w:val="en-GB" w:eastAsia="zh-CN"/>
        </w:rPr>
        <w:t xml:space="preserve">and </w:t>
      </w:r>
      <w:r>
        <w:rPr>
          <w:lang w:val="en-GB" w:eastAsia="zh-CN"/>
        </w:rPr>
        <w:t xml:space="preserve">nuclear power plants and the </w:t>
      </w:r>
      <w:proofErr w:type="spellStart"/>
      <w:r>
        <w:rPr>
          <w:lang w:val="en-GB" w:eastAsia="zh-CN"/>
        </w:rPr>
        <w:t>electrolyzer</w:t>
      </w:r>
      <w:proofErr w:type="spellEnd"/>
      <w:r w:rsidR="005E0697">
        <w:rPr>
          <w:lang w:val="en-GB" w:eastAsia="zh-CN"/>
        </w:rPr>
        <w:t xml:space="preserve"> commodity converters</w:t>
      </w:r>
      <w:r>
        <w:rPr>
          <w:lang w:val="en-GB" w:eastAsia="zh-CN"/>
        </w:rPr>
        <w:t xml:space="preserve">. In MOTER </w:t>
      </w:r>
      <w:r w:rsidR="00EF3AF4">
        <w:rPr>
          <w:lang w:val="en-GB" w:eastAsia="zh-CN"/>
        </w:rPr>
        <w:t>the default behaviour for the</w:t>
      </w:r>
      <w:r w:rsidR="005E0697">
        <w:rPr>
          <w:lang w:val="en-GB" w:eastAsia="zh-CN"/>
        </w:rPr>
        <w:t xml:space="preserve"> imports, </w:t>
      </w:r>
      <w:r w:rsidR="00747EF9">
        <w:rPr>
          <w:lang w:val="en-GB" w:eastAsia="zh-CN"/>
        </w:rPr>
        <w:t xml:space="preserve">coal &amp; nuclear </w:t>
      </w:r>
      <w:r w:rsidR="00EF3AF4">
        <w:rPr>
          <w:lang w:val="en-GB" w:eastAsia="zh-CN"/>
        </w:rPr>
        <w:t xml:space="preserve">power plants </w:t>
      </w:r>
      <w:proofErr w:type="gramStart"/>
      <w:r w:rsidR="00EF3AF4">
        <w:rPr>
          <w:lang w:val="en-GB" w:eastAsia="zh-CN"/>
        </w:rPr>
        <w:t>is</w:t>
      </w:r>
      <w:proofErr w:type="gramEnd"/>
      <w:r w:rsidR="00747EF9">
        <w:rPr>
          <w:lang w:val="en-GB" w:eastAsia="zh-CN"/>
        </w:rPr>
        <w:t xml:space="preserve"> to be idle and ramp up according to</w:t>
      </w:r>
      <w:r w:rsidR="00F47252">
        <w:rPr>
          <w:lang w:val="en-GB" w:eastAsia="zh-CN"/>
        </w:rPr>
        <w:t xml:space="preserve"> the needs of the </w:t>
      </w:r>
      <w:r w:rsidR="00310577">
        <w:rPr>
          <w:lang w:val="en-GB" w:eastAsia="zh-CN"/>
        </w:rPr>
        <w:t>rest of the energy system</w:t>
      </w:r>
      <w:r w:rsidR="00036B30">
        <w:rPr>
          <w:lang w:val="en-GB" w:eastAsia="zh-CN"/>
        </w:rPr>
        <w:t xml:space="preserve">. </w:t>
      </w:r>
      <w:r w:rsidR="00EF3AF4">
        <w:rPr>
          <w:lang w:val="en-GB" w:eastAsia="zh-CN"/>
        </w:rPr>
        <w:t xml:space="preserve"> </w:t>
      </w:r>
    </w:p>
    <w:p w14:paraId="02D8923A" w14:textId="2CD4B23B" w:rsidR="00BF34F1" w:rsidRDefault="00C41656" w:rsidP="00901C71">
      <w:pPr>
        <w:pStyle w:val="BodyText"/>
        <w:rPr>
          <w:lang w:val="en-GB" w:eastAsia="zh-CN"/>
        </w:rPr>
      </w:pPr>
      <w:r>
        <w:rPr>
          <w:noProof/>
        </w:rPr>
        <w:lastRenderedPageBreak/>
        <w:drawing>
          <wp:inline distT="0" distB="0" distL="0" distR="0" wp14:anchorId="14088C45" wp14:editId="6B04DDEB">
            <wp:extent cx="5892800" cy="1576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55" t="3121"/>
                    <a:stretch/>
                  </pic:blipFill>
                  <pic:spPr bwMode="auto">
                    <a:xfrm>
                      <a:off x="0" y="0"/>
                      <a:ext cx="5892800" cy="1576705"/>
                    </a:xfrm>
                    <a:prstGeom prst="rect">
                      <a:avLst/>
                    </a:prstGeom>
                    <a:ln>
                      <a:noFill/>
                    </a:ln>
                    <a:extLst>
                      <a:ext uri="{53640926-AAD7-44D8-BBD7-CCE9431645EC}">
                        <a14:shadowObscured xmlns:a14="http://schemas.microsoft.com/office/drawing/2010/main"/>
                      </a:ext>
                    </a:extLst>
                  </pic:spPr>
                </pic:pic>
              </a:graphicData>
            </a:graphic>
          </wp:inline>
        </w:drawing>
      </w:r>
    </w:p>
    <w:p w14:paraId="13A2E1BC" w14:textId="4D1E48C1" w:rsidR="006C2758" w:rsidRDefault="006C2758" w:rsidP="00901C71">
      <w:pPr>
        <w:pStyle w:val="BodyText"/>
        <w:rPr>
          <w:lang w:val="en-GB" w:eastAsia="zh-CN"/>
        </w:rPr>
      </w:pPr>
      <w:r>
        <w:rPr>
          <w:noProof/>
        </w:rPr>
        <w:drawing>
          <wp:inline distT="0" distB="0" distL="0" distR="0" wp14:anchorId="1DD9E82F" wp14:editId="760D3A8A">
            <wp:extent cx="5842000" cy="174074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4242" cy="1741409"/>
                    </a:xfrm>
                    <a:prstGeom prst="rect">
                      <a:avLst/>
                    </a:prstGeom>
                  </pic:spPr>
                </pic:pic>
              </a:graphicData>
            </a:graphic>
          </wp:inline>
        </w:drawing>
      </w:r>
    </w:p>
    <w:p w14:paraId="30BA70DA" w14:textId="19241549" w:rsidR="006C2758" w:rsidRDefault="00EE28DA" w:rsidP="00901C71">
      <w:pPr>
        <w:pStyle w:val="BodyText"/>
        <w:rPr>
          <w:lang w:val="en-GB" w:eastAsia="zh-CN"/>
        </w:rPr>
      </w:pPr>
      <w:r>
        <w:rPr>
          <w:lang w:val="en-GB" w:eastAsia="zh-CN"/>
        </w:rPr>
        <w:t xml:space="preserve">Top: the profile of a nuclear power plant. Bottom: the profile of an </w:t>
      </w:r>
      <w:proofErr w:type="spellStart"/>
      <w:r>
        <w:rPr>
          <w:lang w:val="en-GB" w:eastAsia="zh-CN"/>
        </w:rPr>
        <w:t>electrolyzer</w:t>
      </w:r>
      <w:proofErr w:type="spellEnd"/>
      <w:r>
        <w:rPr>
          <w:lang w:val="en-GB" w:eastAsia="zh-CN"/>
        </w:rPr>
        <w:t>.</w:t>
      </w:r>
    </w:p>
    <w:p w14:paraId="014976E2" w14:textId="77777777" w:rsidR="00EE28DA" w:rsidRPr="00901C71" w:rsidRDefault="00EE28DA" w:rsidP="00901C71">
      <w:pPr>
        <w:pStyle w:val="BodyText"/>
        <w:rPr>
          <w:lang w:val="en-GB" w:eastAsia="zh-CN"/>
        </w:rPr>
      </w:pPr>
    </w:p>
    <w:p w14:paraId="4F542B56" w14:textId="77777777" w:rsidR="000F08DE" w:rsidRPr="003A7E50" w:rsidRDefault="000F08DE" w:rsidP="58F9E8B3">
      <w:pPr>
        <w:spacing w:line="257" w:lineRule="auto"/>
        <w:rPr>
          <w:lang w:val="en-GB"/>
        </w:rPr>
      </w:pPr>
    </w:p>
    <w:p w14:paraId="01824BA5" w14:textId="77777777" w:rsidR="009054D3" w:rsidRPr="003A7E50" w:rsidRDefault="7D7CFDE7" w:rsidP="009054D3">
      <w:pPr>
        <w:rPr>
          <w:rFonts w:eastAsia="Calibri"/>
          <w:lang w:val="en-GB"/>
        </w:rPr>
      </w:pPr>
      <w:r w:rsidRPr="003A7E50">
        <w:rPr>
          <w:rFonts w:ascii="Calibri Light" w:eastAsia="Calibri Light" w:hAnsi="Calibri Light" w:cs="Calibri Light"/>
          <w:color w:val="2F5496" w:themeColor="accent1" w:themeShade="BF"/>
          <w:sz w:val="25"/>
          <w:szCs w:val="25"/>
          <w:lang w:val="en-GB"/>
        </w:rPr>
        <w:t>4.</w:t>
      </w:r>
      <w:r w:rsidRPr="003A7E50">
        <w:rPr>
          <w:rFonts w:ascii="Times New Roman" w:eastAsia="Times New Roman" w:hAnsi="Times New Roman" w:cs="Times New Roman"/>
          <w:color w:val="2F5496" w:themeColor="accent1" w:themeShade="BF"/>
          <w:sz w:val="13"/>
          <w:szCs w:val="13"/>
          <w:lang w:val="en-GB"/>
        </w:rPr>
        <w:t xml:space="preserve">    </w:t>
      </w:r>
      <w:r w:rsidRPr="003A7E50">
        <w:rPr>
          <w:rFonts w:ascii="Calibri Light" w:eastAsia="Calibri Light" w:hAnsi="Calibri Light" w:cs="Calibri Light"/>
          <w:color w:val="2F5496" w:themeColor="accent1" w:themeShade="BF"/>
          <w:sz w:val="25"/>
          <w:szCs w:val="25"/>
          <w:lang w:val="en-GB"/>
        </w:rPr>
        <w:t>Lessons learned (1p)</w:t>
      </w:r>
      <w:r w:rsidR="009054D3" w:rsidRPr="003A7E50">
        <w:rPr>
          <w:rFonts w:ascii="Calibri Light" w:eastAsia="Calibri Light" w:hAnsi="Calibri Light" w:cs="Calibri Light"/>
          <w:sz w:val="25"/>
          <w:szCs w:val="25"/>
          <w:lang w:val="en-GB"/>
        </w:rPr>
        <w:t xml:space="preserve"> </w:t>
      </w:r>
      <w:r w:rsidR="009054D3" w:rsidRPr="003A7E50">
        <w:rPr>
          <w:highlight w:val="magenta"/>
          <w:lang w:val="en-GB"/>
        </w:rPr>
        <w:t>@Jan Willem</w:t>
      </w:r>
      <w:r w:rsidR="009054D3" w:rsidRPr="003A7E50">
        <w:rPr>
          <w:lang w:val="en-GB"/>
        </w:rPr>
        <w:t xml:space="preserve"> </w:t>
      </w:r>
      <w:r w:rsidR="009054D3" w:rsidRPr="003A7E50">
        <w:rPr>
          <w:rFonts w:ascii="Calibri Light" w:eastAsia="Calibri Light" w:hAnsi="Calibri Light" w:cs="Calibri Light"/>
          <w:color w:val="1F3763"/>
          <w:sz w:val="24"/>
          <w:szCs w:val="24"/>
          <w:highlight w:val="green"/>
          <w:lang w:val="en-GB"/>
        </w:rPr>
        <w:t>@</w:t>
      </w:r>
      <w:r w:rsidR="009054D3" w:rsidRPr="003A7E50">
        <w:rPr>
          <w:rFonts w:ascii="Calibri Light" w:eastAsia="Calibri Light" w:hAnsi="Calibri Light" w:cs="Calibri Light"/>
          <w:color w:val="1F3763"/>
          <w:highlight w:val="green"/>
          <w:lang w:val="en-GB"/>
        </w:rPr>
        <w:t>Ewoud / Juan</w:t>
      </w:r>
      <w:r w:rsidR="009054D3" w:rsidRPr="003A7E50">
        <w:rPr>
          <w:rFonts w:ascii="Calibri Light" w:eastAsia="Calibri Light" w:hAnsi="Calibri Light" w:cs="Calibri Light"/>
          <w:color w:val="1F3763"/>
          <w:lang w:val="en-GB"/>
        </w:rPr>
        <w:t xml:space="preserve"> </w:t>
      </w:r>
      <w:r w:rsidR="009054D3" w:rsidRPr="003A7E50">
        <w:rPr>
          <w:rFonts w:ascii="Calibri Light" w:eastAsia="Calibri Light" w:hAnsi="Calibri Light" w:cs="Calibri Light"/>
          <w:color w:val="1F3763"/>
          <w:sz w:val="24"/>
          <w:szCs w:val="24"/>
          <w:highlight w:val="yellow"/>
          <w:lang w:val="en-GB"/>
        </w:rPr>
        <w:t>@</w:t>
      </w:r>
      <w:r w:rsidR="009054D3" w:rsidRPr="003A7E50">
        <w:rPr>
          <w:rFonts w:ascii="Calibri Light" w:eastAsia="Calibri Light" w:hAnsi="Calibri Light" w:cs="Calibri Light"/>
          <w:color w:val="1F3763"/>
          <w:highlight w:val="yellow"/>
          <w:lang w:val="en-GB"/>
        </w:rPr>
        <w:t>Charlotte</w:t>
      </w:r>
    </w:p>
    <w:p w14:paraId="0045435B" w14:textId="77777777" w:rsidR="001648F0" w:rsidRDefault="00B742F1" w:rsidP="005B18BF">
      <w:pPr>
        <w:pStyle w:val="ListParagraph"/>
        <w:numPr>
          <w:ilvl w:val="0"/>
          <w:numId w:val="25"/>
        </w:numPr>
        <w:rPr>
          <w:rFonts w:eastAsia="Calibri"/>
          <w:lang w:val="en-GB"/>
        </w:rPr>
      </w:pPr>
      <w:r>
        <w:rPr>
          <w:rFonts w:eastAsia="Calibri"/>
          <w:lang w:val="en-GB"/>
        </w:rPr>
        <w:t>Arguably</w:t>
      </w:r>
      <w:r w:rsidRPr="00B742F1">
        <w:rPr>
          <w:rFonts w:eastAsia="Calibri"/>
          <w:lang w:val="en-GB"/>
        </w:rPr>
        <w:t xml:space="preserve"> the biggest</w:t>
      </w:r>
      <w:r>
        <w:rPr>
          <w:rFonts w:eastAsia="Calibri"/>
          <w:lang w:val="en-GB"/>
        </w:rPr>
        <w:t xml:space="preserve"> </w:t>
      </w:r>
      <w:r w:rsidR="006E4F27">
        <w:rPr>
          <w:rFonts w:eastAsia="Calibri"/>
          <w:lang w:val="en-GB"/>
        </w:rPr>
        <w:t xml:space="preserve">benefit of the </w:t>
      </w:r>
      <w:proofErr w:type="gramStart"/>
      <w:r w:rsidR="006E4F27">
        <w:rPr>
          <w:rFonts w:eastAsia="Calibri"/>
          <w:lang w:val="en-GB"/>
        </w:rPr>
        <w:t>Multi-Model</w:t>
      </w:r>
      <w:proofErr w:type="gramEnd"/>
      <w:r w:rsidR="006E4F27">
        <w:rPr>
          <w:rFonts w:eastAsia="Calibri"/>
          <w:lang w:val="en-GB"/>
        </w:rPr>
        <w:t xml:space="preserve"> approach is th</w:t>
      </w:r>
      <w:r w:rsidR="000F4D57">
        <w:rPr>
          <w:rFonts w:eastAsia="Calibri"/>
          <w:lang w:val="en-GB"/>
        </w:rPr>
        <w:t>e approach</w:t>
      </w:r>
      <w:r w:rsidR="006E4F27">
        <w:rPr>
          <w:rFonts w:eastAsia="Calibri"/>
          <w:lang w:val="en-GB"/>
        </w:rPr>
        <w:t xml:space="preserve"> </w:t>
      </w:r>
      <w:r w:rsidR="00981279" w:rsidRPr="000F4D57">
        <w:rPr>
          <w:rFonts w:eastAsia="Calibri"/>
          <w:u w:val="single"/>
          <w:lang w:val="en-GB"/>
        </w:rPr>
        <w:t>enables</w:t>
      </w:r>
      <w:r w:rsidR="006E4F27" w:rsidRPr="000F4D57">
        <w:rPr>
          <w:rFonts w:eastAsia="Calibri"/>
          <w:u w:val="single"/>
          <w:lang w:val="en-GB"/>
        </w:rPr>
        <w:t xml:space="preserve"> model developers</w:t>
      </w:r>
      <w:r w:rsidR="00981279" w:rsidRPr="000F4D57">
        <w:rPr>
          <w:rFonts w:eastAsia="Calibri"/>
          <w:u w:val="single"/>
          <w:lang w:val="en-GB"/>
        </w:rPr>
        <w:t xml:space="preserve"> to work together</w:t>
      </w:r>
      <w:r w:rsidR="004F0880" w:rsidRPr="000F4D57">
        <w:rPr>
          <w:rFonts w:eastAsia="Calibri"/>
          <w:u w:val="single"/>
          <w:lang w:val="en-GB"/>
        </w:rPr>
        <w:t xml:space="preserve"> at all</w:t>
      </w:r>
      <w:r w:rsidR="004F0880">
        <w:rPr>
          <w:rFonts w:eastAsia="Calibri"/>
          <w:lang w:val="en-GB"/>
        </w:rPr>
        <w:t>. Models like ETM, Opera, MOTER have a long develop</w:t>
      </w:r>
      <w:r w:rsidR="00C76A40">
        <w:rPr>
          <w:rFonts w:eastAsia="Calibri"/>
          <w:lang w:val="en-GB"/>
        </w:rPr>
        <w:t>me</w:t>
      </w:r>
      <w:r w:rsidR="004F0880">
        <w:rPr>
          <w:rFonts w:eastAsia="Calibri"/>
          <w:lang w:val="en-GB"/>
        </w:rPr>
        <w:t xml:space="preserve">nt history, are highly complex </w:t>
      </w:r>
      <w:r w:rsidR="00C76A40">
        <w:rPr>
          <w:rFonts w:eastAsia="Calibri"/>
          <w:lang w:val="en-GB"/>
        </w:rPr>
        <w:t xml:space="preserve">and </w:t>
      </w:r>
      <w:r w:rsidR="001737EB">
        <w:rPr>
          <w:rFonts w:eastAsia="Calibri"/>
          <w:lang w:val="en-GB"/>
        </w:rPr>
        <w:t>can now only</w:t>
      </w:r>
      <w:r w:rsidR="00C76A40">
        <w:rPr>
          <w:rFonts w:eastAsia="Calibri"/>
          <w:lang w:val="en-GB"/>
        </w:rPr>
        <w:t xml:space="preserve"> </w:t>
      </w:r>
      <w:r w:rsidR="00D15624">
        <w:rPr>
          <w:rFonts w:eastAsia="Calibri"/>
          <w:lang w:val="en-GB"/>
        </w:rPr>
        <w:t xml:space="preserve">be worked </w:t>
      </w:r>
      <w:r w:rsidR="001737EB">
        <w:rPr>
          <w:rFonts w:eastAsia="Calibri"/>
          <w:lang w:val="en-GB"/>
        </w:rPr>
        <w:t xml:space="preserve">by </w:t>
      </w:r>
      <w:r w:rsidR="00D15624">
        <w:rPr>
          <w:rFonts w:eastAsia="Calibri"/>
          <w:lang w:val="en-GB"/>
        </w:rPr>
        <w:t>original dev</w:t>
      </w:r>
      <w:r w:rsidR="001737EB">
        <w:rPr>
          <w:rFonts w:eastAsia="Calibri"/>
          <w:lang w:val="en-GB"/>
        </w:rPr>
        <w:t>e</w:t>
      </w:r>
      <w:r w:rsidR="00D15624">
        <w:rPr>
          <w:rFonts w:eastAsia="Calibri"/>
          <w:lang w:val="en-GB"/>
        </w:rPr>
        <w:t>lopers</w:t>
      </w:r>
      <w:r w:rsidR="00C045D1">
        <w:rPr>
          <w:rFonts w:eastAsia="Calibri"/>
          <w:lang w:val="en-GB"/>
        </w:rPr>
        <w:t>. This if they are still available or successors are comfortable in meddling with the original code</w:t>
      </w:r>
      <w:r w:rsidR="001737EB">
        <w:rPr>
          <w:rFonts w:eastAsia="Calibri"/>
          <w:lang w:val="en-GB"/>
        </w:rPr>
        <w:t xml:space="preserve">. </w:t>
      </w:r>
      <w:r w:rsidR="009F3745">
        <w:rPr>
          <w:rFonts w:eastAsia="Calibri"/>
          <w:lang w:val="en-GB"/>
        </w:rPr>
        <w:t>Any attempt to i</w:t>
      </w:r>
      <w:r w:rsidR="00842F34">
        <w:rPr>
          <w:rFonts w:eastAsia="Calibri"/>
          <w:lang w:val="en-GB"/>
        </w:rPr>
        <w:t>ntegrat</w:t>
      </w:r>
      <w:r w:rsidR="009F3745">
        <w:rPr>
          <w:rFonts w:eastAsia="Calibri"/>
          <w:lang w:val="en-GB"/>
        </w:rPr>
        <w:t>e</w:t>
      </w:r>
      <w:r w:rsidR="00842F34">
        <w:rPr>
          <w:rFonts w:eastAsia="Calibri"/>
          <w:lang w:val="en-GB"/>
        </w:rPr>
        <w:t xml:space="preserve"> </w:t>
      </w:r>
      <w:r w:rsidR="00B544D9">
        <w:rPr>
          <w:rFonts w:eastAsia="Calibri"/>
          <w:lang w:val="en-GB"/>
        </w:rPr>
        <w:t xml:space="preserve">any </w:t>
      </w:r>
      <w:r w:rsidR="006304BC">
        <w:rPr>
          <w:rFonts w:eastAsia="Calibri"/>
          <w:lang w:val="en-GB"/>
        </w:rPr>
        <w:t xml:space="preserve">two </w:t>
      </w:r>
      <w:r w:rsidR="00130641">
        <w:rPr>
          <w:rFonts w:eastAsia="Calibri"/>
          <w:lang w:val="en-GB"/>
        </w:rPr>
        <w:t xml:space="preserve">mature </w:t>
      </w:r>
      <w:r w:rsidR="006304BC">
        <w:rPr>
          <w:rFonts w:eastAsia="Calibri"/>
          <w:lang w:val="en-GB"/>
        </w:rPr>
        <w:t>models</w:t>
      </w:r>
      <w:r w:rsidR="009F3745">
        <w:rPr>
          <w:rFonts w:eastAsia="Calibri"/>
          <w:lang w:val="en-GB"/>
        </w:rPr>
        <w:t xml:space="preserve"> would require </w:t>
      </w:r>
      <w:r w:rsidR="007A6373">
        <w:rPr>
          <w:rFonts w:eastAsia="Calibri"/>
          <w:lang w:val="en-GB"/>
        </w:rPr>
        <w:t>developers from both sides to spend significant amounts of time</w:t>
      </w:r>
      <w:r w:rsidR="00CE0184">
        <w:rPr>
          <w:rFonts w:eastAsia="Calibri"/>
          <w:lang w:val="en-GB"/>
        </w:rPr>
        <w:t>, which they do not have,</w:t>
      </w:r>
      <w:r w:rsidR="007A6373">
        <w:rPr>
          <w:rFonts w:eastAsia="Calibri"/>
          <w:lang w:val="en-GB"/>
        </w:rPr>
        <w:t xml:space="preserve"> to understand how </w:t>
      </w:r>
      <w:r w:rsidR="00A62E53">
        <w:rPr>
          <w:rFonts w:eastAsia="Calibri"/>
          <w:lang w:val="en-GB"/>
        </w:rPr>
        <w:t xml:space="preserve">their own model and </w:t>
      </w:r>
      <w:r w:rsidR="007A6373">
        <w:rPr>
          <w:rFonts w:eastAsia="Calibri"/>
          <w:lang w:val="en-GB"/>
        </w:rPr>
        <w:t xml:space="preserve">the </w:t>
      </w:r>
      <w:r w:rsidR="00B544D9">
        <w:rPr>
          <w:rFonts w:eastAsia="Calibri"/>
          <w:lang w:val="en-GB"/>
        </w:rPr>
        <w:t>other model works</w:t>
      </w:r>
      <w:r w:rsidR="0093723E">
        <w:rPr>
          <w:rFonts w:eastAsia="Calibri"/>
          <w:lang w:val="en-GB"/>
        </w:rPr>
        <w:t>,</w:t>
      </w:r>
      <w:r w:rsidR="004073EF">
        <w:rPr>
          <w:rFonts w:eastAsia="Calibri"/>
          <w:lang w:val="en-GB"/>
        </w:rPr>
        <w:t xml:space="preserve"> </w:t>
      </w:r>
      <w:r w:rsidR="00B544D9">
        <w:rPr>
          <w:rFonts w:eastAsia="Calibri"/>
          <w:lang w:val="en-GB"/>
        </w:rPr>
        <w:t xml:space="preserve">before even considering an approach to </w:t>
      </w:r>
      <w:r w:rsidR="00A62E53">
        <w:rPr>
          <w:rFonts w:eastAsia="Calibri"/>
          <w:lang w:val="en-GB"/>
        </w:rPr>
        <w:t xml:space="preserve">add </w:t>
      </w:r>
      <w:r w:rsidR="00804695">
        <w:rPr>
          <w:rFonts w:eastAsia="Calibri"/>
          <w:lang w:val="en-GB"/>
        </w:rPr>
        <w:t>functionality to the models without breaking them</w:t>
      </w:r>
      <w:r w:rsidR="00B544D9">
        <w:rPr>
          <w:rFonts w:eastAsia="Calibri"/>
          <w:lang w:val="en-GB"/>
        </w:rPr>
        <w:t>.</w:t>
      </w:r>
      <w:r w:rsidR="004073EF">
        <w:rPr>
          <w:rFonts w:eastAsia="Calibri"/>
          <w:lang w:val="en-GB"/>
        </w:rPr>
        <w:t xml:space="preserve"> This provided that the models </w:t>
      </w:r>
      <w:r w:rsidR="00A62E53">
        <w:rPr>
          <w:rFonts w:eastAsia="Calibri"/>
          <w:lang w:val="en-GB"/>
        </w:rPr>
        <w:t xml:space="preserve">involved </w:t>
      </w:r>
      <w:r w:rsidR="004073EF">
        <w:rPr>
          <w:rFonts w:eastAsia="Calibri"/>
          <w:lang w:val="en-GB"/>
        </w:rPr>
        <w:t xml:space="preserve">are </w:t>
      </w:r>
      <w:r w:rsidR="006E6413">
        <w:rPr>
          <w:rFonts w:eastAsia="Calibri"/>
          <w:lang w:val="en-GB"/>
        </w:rPr>
        <w:t xml:space="preserve">fully </w:t>
      </w:r>
      <w:r w:rsidR="004073EF">
        <w:rPr>
          <w:rFonts w:eastAsia="Calibri"/>
          <w:lang w:val="en-GB"/>
        </w:rPr>
        <w:t xml:space="preserve">open source </w:t>
      </w:r>
      <w:r w:rsidR="00B82BB4">
        <w:rPr>
          <w:rFonts w:eastAsia="Calibri"/>
          <w:lang w:val="en-GB"/>
        </w:rPr>
        <w:t xml:space="preserve">and do not contain </w:t>
      </w:r>
      <w:r w:rsidR="00C52D49">
        <w:rPr>
          <w:rFonts w:eastAsia="Calibri"/>
          <w:lang w:val="en-GB"/>
        </w:rPr>
        <w:t>special</w:t>
      </w:r>
      <w:r w:rsidR="00C93CB4">
        <w:rPr>
          <w:rFonts w:eastAsia="Calibri"/>
          <w:lang w:val="en-GB"/>
        </w:rPr>
        <w:t xml:space="preserve"> approaches or proprietary information</w:t>
      </w:r>
      <w:r w:rsidR="00C52D49">
        <w:rPr>
          <w:rFonts w:eastAsia="Calibri"/>
          <w:lang w:val="en-GB"/>
        </w:rPr>
        <w:t xml:space="preserve"> that</w:t>
      </w:r>
      <w:r w:rsidR="00C67CAE">
        <w:rPr>
          <w:rFonts w:eastAsia="Calibri"/>
          <w:lang w:val="en-GB"/>
        </w:rPr>
        <w:t xml:space="preserve"> developers may be reluctant to share</w:t>
      </w:r>
      <w:r w:rsidR="00A62E53">
        <w:rPr>
          <w:rFonts w:eastAsia="Calibri"/>
          <w:lang w:val="en-GB"/>
        </w:rPr>
        <w:t xml:space="preserve"> with competitors</w:t>
      </w:r>
      <w:r w:rsidR="00C93CB4">
        <w:rPr>
          <w:rFonts w:eastAsia="Calibri"/>
          <w:lang w:val="en-GB"/>
        </w:rPr>
        <w:t xml:space="preserve">. </w:t>
      </w:r>
      <w:r w:rsidR="006E6413">
        <w:rPr>
          <w:rFonts w:eastAsia="Calibri"/>
          <w:lang w:val="en-GB"/>
        </w:rPr>
        <w:t xml:space="preserve">So </w:t>
      </w:r>
      <w:r w:rsidR="00C52D49">
        <w:rPr>
          <w:rFonts w:eastAsia="Calibri"/>
          <w:lang w:val="en-GB"/>
        </w:rPr>
        <w:t xml:space="preserve">basically, </w:t>
      </w:r>
      <w:r w:rsidR="001A32CA">
        <w:rPr>
          <w:rFonts w:eastAsia="Calibri"/>
          <w:lang w:val="en-GB"/>
        </w:rPr>
        <w:t>an</w:t>
      </w:r>
      <w:r w:rsidR="00CC7F50">
        <w:rPr>
          <w:rFonts w:eastAsia="Calibri"/>
          <w:lang w:val="en-GB"/>
        </w:rPr>
        <w:t xml:space="preserve">y </w:t>
      </w:r>
      <w:r w:rsidR="00FC491C">
        <w:rPr>
          <w:rFonts w:eastAsia="Calibri"/>
          <w:lang w:val="en-GB"/>
        </w:rPr>
        <w:t>conventional</w:t>
      </w:r>
      <w:r w:rsidR="00CC7F50">
        <w:rPr>
          <w:rFonts w:eastAsia="Calibri"/>
          <w:lang w:val="en-GB"/>
        </w:rPr>
        <w:t xml:space="preserve"> form of </w:t>
      </w:r>
      <w:r w:rsidR="001A32CA">
        <w:rPr>
          <w:rFonts w:eastAsia="Calibri"/>
          <w:lang w:val="en-GB"/>
        </w:rPr>
        <w:t xml:space="preserve">model integration </w:t>
      </w:r>
      <w:r w:rsidR="00CC7F50">
        <w:rPr>
          <w:rFonts w:eastAsia="Calibri"/>
          <w:lang w:val="en-GB"/>
        </w:rPr>
        <w:t xml:space="preserve">will be very challenging </w:t>
      </w:r>
      <w:r w:rsidR="00D33F28">
        <w:rPr>
          <w:rFonts w:eastAsia="Calibri"/>
          <w:lang w:val="en-GB"/>
        </w:rPr>
        <w:t>under</w:t>
      </w:r>
      <w:r w:rsidR="00092123">
        <w:rPr>
          <w:rFonts w:eastAsia="Calibri"/>
          <w:lang w:val="en-GB"/>
        </w:rPr>
        <w:t xml:space="preserve"> current</w:t>
      </w:r>
      <w:r w:rsidR="00D33F28">
        <w:rPr>
          <w:rFonts w:eastAsia="Calibri"/>
          <w:lang w:val="en-GB"/>
        </w:rPr>
        <w:t xml:space="preserve"> </w:t>
      </w:r>
      <w:r w:rsidR="00092123">
        <w:rPr>
          <w:rFonts w:eastAsia="Calibri"/>
          <w:lang w:val="en-GB"/>
        </w:rPr>
        <w:t xml:space="preserve">real world </w:t>
      </w:r>
      <w:r w:rsidR="00D33F28">
        <w:rPr>
          <w:rFonts w:eastAsia="Calibri"/>
          <w:lang w:val="en-GB"/>
        </w:rPr>
        <w:t>commercial conditions</w:t>
      </w:r>
      <w:r w:rsidR="00EB61C8">
        <w:rPr>
          <w:rFonts w:eastAsia="Calibri"/>
          <w:lang w:val="en-GB"/>
        </w:rPr>
        <w:t xml:space="preserve">. In </w:t>
      </w:r>
      <w:r w:rsidR="00A425CC">
        <w:rPr>
          <w:rFonts w:eastAsia="Calibri"/>
          <w:lang w:val="en-GB"/>
        </w:rPr>
        <w:t xml:space="preserve">the </w:t>
      </w:r>
      <w:proofErr w:type="spellStart"/>
      <w:r w:rsidR="00EB61C8">
        <w:rPr>
          <w:rFonts w:eastAsia="Calibri"/>
          <w:lang w:val="en-GB"/>
        </w:rPr>
        <w:t>MultiModel</w:t>
      </w:r>
      <w:proofErr w:type="spellEnd"/>
      <w:r w:rsidR="00A425CC">
        <w:rPr>
          <w:rFonts w:eastAsia="Calibri"/>
          <w:lang w:val="en-GB"/>
        </w:rPr>
        <w:t xml:space="preserve"> approach</w:t>
      </w:r>
      <w:r w:rsidR="001C31B7">
        <w:rPr>
          <w:rFonts w:eastAsia="Calibri"/>
          <w:lang w:val="en-GB"/>
        </w:rPr>
        <w:t xml:space="preserve">, </w:t>
      </w:r>
      <w:r w:rsidR="00D10099">
        <w:rPr>
          <w:rFonts w:eastAsia="Calibri"/>
          <w:lang w:val="en-GB"/>
        </w:rPr>
        <w:t>the main effort is to adapt models to</w:t>
      </w:r>
      <w:r w:rsidR="001C31B7">
        <w:rPr>
          <w:rFonts w:eastAsia="Calibri"/>
          <w:lang w:val="en-GB"/>
        </w:rPr>
        <w:t xml:space="preserve"> read/ write ESDL </w:t>
      </w:r>
      <w:r w:rsidR="00E26C31">
        <w:rPr>
          <w:rFonts w:eastAsia="Calibri"/>
          <w:lang w:val="en-GB"/>
        </w:rPr>
        <w:t xml:space="preserve">and equipped with an adapter and the developers </w:t>
      </w:r>
      <w:r w:rsidR="001C31B7">
        <w:rPr>
          <w:rFonts w:eastAsia="Calibri"/>
          <w:lang w:val="en-GB"/>
        </w:rPr>
        <w:t>can</w:t>
      </w:r>
      <w:r w:rsidR="00E26C31">
        <w:rPr>
          <w:rFonts w:eastAsia="Calibri"/>
          <w:lang w:val="en-GB"/>
        </w:rPr>
        <w:t xml:space="preserve"> then</w:t>
      </w:r>
      <w:r w:rsidR="001C31B7">
        <w:rPr>
          <w:rFonts w:eastAsia="Calibri"/>
          <w:lang w:val="en-GB"/>
        </w:rPr>
        <w:t xml:space="preserve"> focus purely on their own model</w:t>
      </w:r>
      <w:r w:rsidR="00335316">
        <w:rPr>
          <w:rFonts w:eastAsia="Calibri"/>
          <w:lang w:val="en-GB"/>
        </w:rPr>
        <w:t xml:space="preserve"> </w:t>
      </w:r>
      <w:r w:rsidR="001C31B7">
        <w:rPr>
          <w:rFonts w:eastAsia="Calibri"/>
          <w:lang w:val="en-GB"/>
        </w:rPr>
        <w:t xml:space="preserve">and </w:t>
      </w:r>
      <w:r w:rsidR="00DE5E86">
        <w:rPr>
          <w:rFonts w:eastAsia="Calibri"/>
          <w:lang w:val="en-GB"/>
        </w:rPr>
        <w:t xml:space="preserve">focus all </w:t>
      </w:r>
      <w:r w:rsidR="00335316">
        <w:rPr>
          <w:rFonts w:eastAsia="Calibri"/>
          <w:lang w:val="en-GB"/>
        </w:rPr>
        <w:t>integration efforts</w:t>
      </w:r>
      <w:r w:rsidR="00DE5E86">
        <w:rPr>
          <w:rFonts w:eastAsia="Calibri"/>
          <w:lang w:val="en-GB"/>
        </w:rPr>
        <w:t xml:space="preserve"> on</w:t>
      </w:r>
      <w:r w:rsidR="002C1444">
        <w:rPr>
          <w:rFonts w:eastAsia="Calibri"/>
          <w:lang w:val="en-GB"/>
        </w:rPr>
        <w:t xml:space="preserve"> </w:t>
      </w:r>
      <w:r w:rsidR="00335316">
        <w:rPr>
          <w:rFonts w:eastAsia="Calibri"/>
          <w:lang w:val="en-GB"/>
        </w:rPr>
        <w:t xml:space="preserve">resolving </w:t>
      </w:r>
      <w:r w:rsidR="002C1444">
        <w:rPr>
          <w:rFonts w:eastAsia="Calibri"/>
          <w:lang w:val="en-GB"/>
        </w:rPr>
        <w:t>ESDL input/output issues</w:t>
      </w:r>
      <w:r w:rsidR="00DE5E86">
        <w:rPr>
          <w:rFonts w:eastAsia="Calibri"/>
          <w:lang w:val="en-GB"/>
        </w:rPr>
        <w:t>.</w:t>
      </w:r>
      <w:r w:rsidR="00754897">
        <w:rPr>
          <w:rFonts w:eastAsia="Calibri"/>
          <w:lang w:val="en-GB"/>
        </w:rPr>
        <w:t xml:space="preserve"> </w:t>
      </w:r>
      <w:r w:rsidR="00491E41">
        <w:rPr>
          <w:rFonts w:eastAsia="Calibri"/>
          <w:lang w:val="en-GB"/>
        </w:rPr>
        <w:t>This greatly facilitates the creative process and open communication and gives all parties involved a way forward</w:t>
      </w:r>
      <w:r w:rsidR="000F4D57">
        <w:rPr>
          <w:rFonts w:eastAsia="Calibri"/>
          <w:lang w:val="en-GB"/>
        </w:rPr>
        <w:t xml:space="preserve"> in taken models to the next level.</w:t>
      </w:r>
    </w:p>
    <w:p w14:paraId="6C22D500" w14:textId="60731689" w:rsidR="00F26975" w:rsidRDefault="00181809" w:rsidP="00F26975">
      <w:pPr>
        <w:pStyle w:val="ListParagraph"/>
        <w:numPr>
          <w:ilvl w:val="0"/>
          <w:numId w:val="25"/>
        </w:numPr>
        <w:rPr>
          <w:rFonts w:eastAsia="Calibri"/>
          <w:lang w:val="en-GB"/>
        </w:rPr>
      </w:pPr>
      <w:r>
        <w:rPr>
          <w:rFonts w:eastAsia="Calibri"/>
          <w:lang w:val="en-GB"/>
        </w:rPr>
        <w:t xml:space="preserve">MOTER </w:t>
      </w:r>
      <w:r w:rsidR="00513E15">
        <w:rPr>
          <w:rFonts w:eastAsia="Calibri"/>
          <w:lang w:val="en-GB"/>
        </w:rPr>
        <w:t xml:space="preserve">was able to </w:t>
      </w:r>
      <w:r w:rsidR="00F354BC">
        <w:rPr>
          <w:rFonts w:eastAsia="Calibri"/>
          <w:lang w:val="en-GB"/>
        </w:rPr>
        <w:t>optimize a ~</w:t>
      </w:r>
      <w:r w:rsidR="00CF17F9">
        <w:rPr>
          <w:rFonts w:eastAsia="Calibri"/>
          <w:lang w:val="en-GB"/>
        </w:rPr>
        <w:t>400 asset system</w:t>
      </w:r>
      <w:r w:rsidR="00266241">
        <w:rPr>
          <w:rFonts w:eastAsia="Calibri"/>
          <w:lang w:val="en-GB"/>
        </w:rPr>
        <w:t>, using 200 time slices</w:t>
      </w:r>
      <w:r w:rsidR="00CF17F9">
        <w:rPr>
          <w:rFonts w:eastAsia="Calibri"/>
          <w:lang w:val="en-GB"/>
        </w:rPr>
        <w:t xml:space="preserve"> </w:t>
      </w:r>
      <w:r>
        <w:rPr>
          <w:rFonts w:eastAsia="Calibri"/>
          <w:lang w:val="en-GB"/>
        </w:rPr>
        <w:t>with</w:t>
      </w:r>
      <w:r w:rsidR="00F354BC">
        <w:rPr>
          <w:rFonts w:eastAsia="Calibri"/>
          <w:lang w:val="en-GB"/>
        </w:rPr>
        <w:t>in ~45 second</w:t>
      </w:r>
      <w:r w:rsidR="00266241">
        <w:rPr>
          <w:rFonts w:eastAsia="Calibri"/>
          <w:lang w:val="en-GB"/>
        </w:rPr>
        <w:t xml:space="preserve">s using 2 GB of RAM. The </w:t>
      </w:r>
      <w:r w:rsidR="001648F0">
        <w:rPr>
          <w:rFonts w:eastAsia="Calibri"/>
          <w:lang w:val="en-GB"/>
        </w:rPr>
        <w:t xml:space="preserve">challenge for </w:t>
      </w:r>
      <w:r w:rsidR="006663C3">
        <w:rPr>
          <w:rFonts w:eastAsia="Calibri"/>
          <w:lang w:val="en-GB"/>
        </w:rPr>
        <w:t xml:space="preserve">MOTER </w:t>
      </w:r>
      <w:r w:rsidR="003C79D6">
        <w:rPr>
          <w:rFonts w:eastAsia="Calibri"/>
          <w:lang w:val="en-GB"/>
        </w:rPr>
        <w:t xml:space="preserve">as the number of </w:t>
      </w:r>
      <w:r w:rsidR="00DA45B3">
        <w:rPr>
          <w:rFonts w:eastAsia="Calibri"/>
          <w:lang w:val="en-GB"/>
        </w:rPr>
        <w:t xml:space="preserve">assets </w:t>
      </w:r>
      <w:r w:rsidR="00D01F51">
        <w:rPr>
          <w:rFonts w:eastAsia="Calibri"/>
          <w:lang w:val="en-GB"/>
        </w:rPr>
        <w:t xml:space="preserve">in the future </w:t>
      </w:r>
      <w:r w:rsidR="00DA45B3">
        <w:rPr>
          <w:rFonts w:eastAsia="Calibri"/>
          <w:lang w:val="en-GB"/>
        </w:rPr>
        <w:t xml:space="preserve">will </w:t>
      </w:r>
      <w:r w:rsidR="00CF17F9">
        <w:rPr>
          <w:rFonts w:eastAsia="Calibri"/>
          <w:lang w:val="en-GB"/>
        </w:rPr>
        <w:t>increase</w:t>
      </w:r>
      <w:r w:rsidR="007641FD">
        <w:rPr>
          <w:rFonts w:eastAsia="Calibri"/>
          <w:lang w:val="en-GB"/>
        </w:rPr>
        <w:t xml:space="preserve"> </w:t>
      </w:r>
      <w:r w:rsidR="006663C3">
        <w:rPr>
          <w:rFonts w:eastAsia="Calibri"/>
          <w:lang w:val="en-GB"/>
        </w:rPr>
        <w:t xml:space="preserve">lies in memory </w:t>
      </w:r>
      <w:r w:rsidR="00272CAD">
        <w:rPr>
          <w:rFonts w:eastAsia="Calibri"/>
          <w:lang w:val="en-GB"/>
        </w:rPr>
        <w:t xml:space="preserve">management, as LP </w:t>
      </w:r>
      <w:r w:rsidR="00513E15">
        <w:rPr>
          <w:rFonts w:eastAsia="Calibri"/>
          <w:lang w:val="en-GB"/>
        </w:rPr>
        <w:t>optimization benefits less from multiple CPU cores</w:t>
      </w:r>
      <w:r w:rsidR="00635BF4">
        <w:rPr>
          <w:rFonts w:eastAsia="Calibri"/>
          <w:lang w:val="en-GB"/>
        </w:rPr>
        <w:t>.</w:t>
      </w:r>
      <w:r w:rsidR="00272CAD">
        <w:rPr>
          <w:rFonts w:eastAsia="Calibri"/>
          <w:lang w:val="en-GB"/>
        </w:rPr>
        <w:t xml:space="preserve"> </w:t>
      </w:r>
      <w:r w:rsidR="00DE5E86">
        <w:rPr>
          <w:rFonts w:eastAsia="Calibri"/>
          <w:lang w:val="en-GB"/>
        </w:rPr>
        <w:t xml:space="preserve"> </w:t>
      </w:r>
    </w:p>
    <w:p w14:paraId="0B81C4D4" w14:textId="35072CAD" w:rsidR="00F26975" w:rsidRPr="00540F9E" w:rsidRDefault="00E6540C" w:rsidP="00540F9E">
      <w:pPr>
        <w:pStyle w:val="ListParagraph"/>
        <w:numPr>
          <w:ilvl w:val="0"/>
          <w:numId w:val="25"/>
        </w:numPr>
        <w:rPr>
          <w:rFonts w:eastAsia="Calibri"/>
          <w:lang w:val="en-GB"/>
        </w:rPr>
      </w:pPr>
      <w:r w:rsidRPr="00F26975">
        <w:rPr>
          <w:rFonts w:eastAsia="Calibri"/>
          <w:lang w:val="en-GB"/>
        </w:rPr>
        <w:t xml:space="preserve">The </w:t>
      </w:r>
      <w:r w:rsidR="008257EB">
        <w:rPr>
          <w:rFonts w:eastAsia="Calibri"/>
          <w:lang w:val="en-GB"/>
        </w:rPr>
        <w:t>focus of the</w:t>
      </w:r>
      <w:r w:rsidRPr="00F26975">
        <w:rPr>
          <w:rFonts w:eastAsia="Calibri"/>
          <w:lang w:val="en-GB"/>
        </w:rPr>
        <w:t xml:space="preserve"> </w:t>
      </w:r>
      <w:r w:rsidR="008574A3" w:rsidRPr="00F26975">
        <w:rPr>
          <w:rFonts w:eastAsia="Calibri"/>
          <w:lang w:val="en-GB"/>
        </w:rPr>
        <w:t xml:space="preserve">ESDL </w:t>
      </w:r>
      <w:r w:rsidRPr="00F26975">
        <w:rPr>
          <w:rFonts w:eastAsia="Calibri"/>
          <w:lang w:val="en-GB"/>
        </w:rPr>
        <w:t xml:space="preserve">communication is on </w:t>
      </w:r>
      <w:r w:rsidR="008574A3" w:rsidRPr="00F26975">
        <w:rPr>
          <w:rFonts w:eastAsia="Calibri"/>
          <w:lang w:val="en-GB"/>
        </w:rPr>
        <w:t>the</w:t>
      </w:r>
      <w:r w:rsidR="003C1080">
        <w:rPr>
          <w:rFonts w:eastAsia="Calibri"/>
          <w:lang w:val="en-GB"/>
        </w:rPr>
        <w:t xml:space="preserve"> </w:t>
      </w:r>
      <w:r w:rsidR="008574A3" w:rsidRPr="00F26975">
        <w:rPr>
          <w:rFonts w:eastAsia="Calibri"/>
          <w:lang w:val="en-GB"/>
        </w:rPr>
        <w:t xml:space="preserve">list of </w:t>
      </w:r>
      <w:r w:rsidRPr="00F26975">
        <w:rPr>
          <w:rFonts w:eastAsia="Calibri"/>
          <w:lang w:val="en-GB"/>
        </w:rPr>
        <w:t xml:space="preserve">assets and their key attributes </w:t>
      </w:r>
      <w:r w:rsidR="00FC21F9" w:rsidRPr="00F26975">
        <w:rPr>
          <w:rFonts w:eastAsia="Calibri"/>
          <w:lang w:val="en-GB"/>
        </w:rPr>
        <w:t xml:space="preserve">(capacity, </w:t>
      </w:r>
      <w:proofErr w:type="spellStart"/>
      <w:r w:rsidR="00FC21F9" w:rsidRPr="00F26975">
        <w:rPr>
          <w:rFonts w:eastAsia="Calibri"/>
          <w:lang w:val="en-GB"/>
        </w:rPr>
        <w:t>catagorization</w:t>
      </w:r>
      <w:proofErr w:type="spellEnd"/>
      <w:r w:rsidR="00FC21F9" w:rsidRPr="00F26975">
        <w:rPr>
          <w:rFonts w:eastAsia="Calibri"/>
          <w:lang w:val="en-GB"/>
        </w:rPr>
        <w:t xml:space="preserve">) and the </w:t>
      </w:r>
      <w:r w:rsidR="00635BF4">
        <w:rPr>
          <w:rFonts w:eastAsia="Calibri"/>
          <w:lang w:val="en-GB"/>
        </w:rPr>
        <w:t>“</w:t>
      </w:r>
      <w:proofErr w:type="spellStart"/>
      <w:r w:rsidR="00FC21F9" w:rsidRPr="00F26975">
        <w:rPr>
          <w:rFonts w:eastAsia="Calibri"/>
          <w:lang w:val="en-GB"/>
        </w:rPr>
        <w:t>FullLoadHour</w:t>
      </w:r>
      <w:proofErr w:type="spellEnd"/>
      <w:r w:rsidR="00635BF4">
        <w:rPr>
          <w:rFonts w:eastAsia="Calibri"/>
          <w:lang w:val="en-GB"/>
        </w:rPr>
        <w:t>”</w:t>
      </w:r>
      <w:r w:rsidR="00FC21F9" w:rsidRPr="00F26975">
        <w:rPr>
          <w:rFonts w:eastAsia="Calibri"/>
          <w:lang w:val="en-GB"/>
        </w:rPr>
        <w:t xml:space="preserve"> KPI. </w:t>
      </w:r>
      <w:r w:rsidR="003C1080">
        <w:rPr>
          <w:rFonts w:eastAsia="Calibri"/>
          <w:lang w:val="en-GB"/>
        </w:rPr>
        <w:t xml:space="preserve">However </w:t>
      </w:r>
      <w:r w:rsidR="001B4ED1">
        <w:rPr>
          <w:rFonts w:eastAsia="Calibri"/>
          <w:lang w:val="en-GB"/>
        </w:rPr>
        <w:t xml:space="preserve">also </w:t>
      </w:r>
      <w:r w:rsidR="003C1080">
        <w:rPr>
          <w:rFonts w:eastAsia="Calibri"/>
          <w:lang w:val="en-GB"/>
        </w:rPr>
        <w:t xml:space="preserve">static context information </w:t>
      </w:r>
      <w:r w:rsidR="001B4ED1">
        <w:rPr>
          <w:rFonts w:eastAsia="Calibri"/>
          <w:lang w:val="en-GB"/>
        </w:rPr>
        <w:t xml:space="preserve">needs to be communicated </w:t>
      </w:r>
      <w:r w:rsidR="003C1080">
        <w:rPr>
          <w:rFonts w:eastAsia="Calibri"/>
          <w:lang w:val="en-GB"/>
        </w:rPr>
        <w:t xml:space="preserve">and ESDL </w:t>
      </w:r>
      <w:r w:rsidR="00540F9E">
        <w:rPr>
          <w:rFonts w:eastAsia="Calibri"/>
          <w:lang w:val="en-GB"/>
        </w:rPr>
        <w:t>was only partly used for this. The issues</w:t>
      </w:r>
      <w:r w:rsidR="001B4ED1">
        <w:rPr>
          <w:rFonts w:eastAsia="Calibri"/>
          <w:lang w:val="en-GB"/>
        </w:rPr>
        <w:t xml:space="preserve"> and work arounds</w:t>
      </w:r>
      <w:r w:rsidR="008257EB">
        <w:rPr>
          <w:rFonts w:eastAsia="Calibri"/>
          <w:lang w:val="en-GB"/>
        </w:rPr>
        <w:t xml:space="preserve"> </w:t>
      </w:r>
      <w:r w:rsidR="00540F9E">
        <w:rPr>
          <w:rFonts w:eastAsia="Calibri"/>
          <w:lang w:val="en-GB"/>
        </w:rPr>
        <w:t>were</w:t>
      </w:r>
      <w:r w:rsidR="003C1080">
        <w:rPr>
          <w:rFonts w:eastAsia="Calibri"/>
          <w:lang w:val="en-GB"/>
        </w:rPr>
        <w:t>:</w:t>
      </w:r>
    </w:p>
    <w:p w14:paraId="6B6ECCBA" w14:textId="38596698" w:rsidR="00536548" w:rsidRDefault="00536548" w:rsidP="00834A85">
      <w:pPr>
        <w:pStyle w:val="ListParagraph"/>
        <w:numPr>
          <w:ilvl w:val="1"/>
          <w:numId w:val="25"/>
        </w:numPr>
        <w:rPr>
          <w:rFonts w:eastAsia="Calibri"/>
          <w:lang w:val="en-GB"/>
        </w:rPr>
      </w:pPr>
      <w:r>
        <w:rPr>
          <w:rFonts w:eastAsia="Calibri"/>
          <w:lang w:val="en-GB"/>
        </w:rPr>
        <w:lastRenderedPageBreak/>
        <w:t>MOTER requires extensive detail on production and consumption increase/ decrease merit orders</w:t>
      </w:r>
      <w:r w:rsidR="00C20EC2">
        <w:rPr>
          <w:rFonts w:eastAsia="Calibri"/>
          <w:lang w:val="en-GB"/>
        </w:rPr>
        <w:t xml:space="preserve">. </w:t>
      </w:r>
      <w:r w:rsidR="00DB5A03">
        <w:rPr>
          <w:rFonts w:eastAsia="Calibri"/>
          <w:lang w:val="en-GB"/>
        </w:rPr>
        <w:t>For example</w:t>
      </w:r>
      <w:r w:rsidR="001C2280">
        <w:rPr>
          <w:rFonts w:eastAsia="Calibri"/>
          <w:lang w:val="en-GB"/>
        </w:rPr>
        <w:t xml:space="preserve">: </w:t>
      </w:r>
      <w:r w:rsidR="00355956">
        <w:rPr>
          <w:rFonts w:eastAsia="Calibri"/>
          <w:lang w:val="en-GB"/>
        </w:rPr>
        <w:t>which customer to curtail first</w:t>
      </w:r>
      <w:r w:rsidR="003A1857">
        <w:rPr>
          <w:rFonts w:eastAsia="Calibri"/>
          <w:lang w:val="en-GB"/>
        </w:rPr>
        <w:t xml:space="preserve"> to reli</w:t>
      </w:r>
      <w:r w:rsidR="00745B3D">
        <w:rPr>
          <w:rFonts w:eastAsia="Calibri"/>
          <w:lang w:val="en-GB"/>
        </w:rPr>
        <w:t>e</w:t>
      </w:r>
      <w:r w:rsidR="003A1857">
        <w:rPr>
          <w:rFonts w:eastAsia="Calibri"/>
          <w:lang w:val="en-GB"/>
        </w:rPr>
        <w:t>ve congestion</w:t>
      </w:r>
      <w:r w:rsidR="00355956">
        <w:rPr>
          <w:rFonts w:eastAsia="Calibri"/>
          <w:lang w:val="en-GB"/>
        </w:rPr>
        <w:t xml:space="preserve">: </w:t>
      </w:r>
      <w:r w:rsidR="00DB5A03">
        <w:rPr>
          <w:rFonts w:eastAsia="Calibri"/>
          <w:lang w:val="en-GB"/>
        </w:rPr>
        <w:t xml:space="preserve">car, </w:t>
      </w:r>
      <w:proofErr w:type="gramStart"/>
      <w:r w:rsidR="00DB5A03">
        <w:rPr>
          <w:rFonts w:eastAsia="Calibri"/>
          <w:lang w:val="en-GB"/>
        </w:rPr>
        <w:t>van</w:t>
      </w:r>
      <w:proofErr w:type="gramEnd"/>
      <w:r w:rsidR="00DB5A03">
        <w:rPr>
          <w:rFonts w:eastAsia="Calibri"/>
          <w:lang w:val="en-GB"/>
        </w:rPr>
        <w:t xml:space="preserve"> or truck</w:t>
      </w:r>
      <w:r w:rsidR="00355956">
        <w:rPr>
          <w:rFonts w:eastAsia="Calibri"/>
          <w:lang w:val="en-GB"/>
        </w:rPr>
        <w:t xml:space="preserve">? And </w:t>
      </w:r>
      <w:r w:rsidR="00C20EC2">
        <w:rPr>
          <w:rFonts w:eastAsia="Calibri"/>
          <w:lang w:val="en-GB"/>
        </w:rPr>
        <w:t xml:space="preserve">prioritise </w:t>
      </w:r>
      <w:r w:rsidR="003A1857">
        <w:rPr>
          <w:rFonts w:eastAsia="Calibri"/>
          <w:lang w:val="en-GB"/>
        </w:rPr>
        <w:t>electricity o</w:t>
      </w:r>
      <w:r w:rsidR="00C20EC2">
        <w:rPr>
          <w:rFonts w:eastAsia="Calibri"/>
          <w:lang w:val="en-GB"/>
        </w:rPr>
        <w:t>ver</w:t>
      </w:r>
      <w:r w:rsidR="003A1857">
        <w:rPr>
          <w:rFonts w:eastAsia="Calibri"/>
          <w:lang w:val="en-GB"/>
        </w:rPr>
        <w:t xml:space="preserve"> </w:t>
      </w:r>
      <w:r w:rsidR="00355956">
        <w:rPr>
          <w:rFonts w:eastAsia="Calibri"/>
          <w:lang w:val="en-GB"/>
        </w:rPr>
        <w:t>hydrogen</w:t>
      </w:r>
      <w:r w:rsidR="00C20EC2">
        <w:rPr>
          <w:rFonts w:eastAsia="Calibri"/>
          <w:lang w:val="en-GB"/>
        </w:rPr>
        <w:t>?</w:t>
      </w:r>
      <w:r w:rsidR="00355956">
        <w:rPr>
          <w:rFonts w:eastAsia="Calibri"/>
          <w:lang w:val="en-GB"/>
        </w:rPr>
        <w:t xml:space="preserve"> </w:t>
      </w:r>
      <w:r w:rsidR="00C20EC2">
        <w:rPr>
          <w:rFonts w:eastAsia="Calibri"/>
          <w:lang w:val="en-GB"/>
        </w:rPr>
        <w:t xml:space="preserve"> ETM and OPERA do not yet have all this information or cannot </w:t>
      </w:r>
      <w:r w:rsidR="00C13E3A">
        <w:rPr>
          <w:rFonts w:eastAsia="Calibri"/>
          <w:lang w:val="en-GB"/>
        </w:rPr>
        <w:t xml:space="preserve">yet </w:t>
      </w:r>
      <w:r w:rsidR="00C20EC2">
        <w:rPr>
          <w:rFonts w:eastAsia="Calibri"/>
          <w:lang w:val="en-GB"/>
        </w:rPr>
        <w:t xml:space="preserve">use ESDL to communicate this information. </w:t>
      </w:r>
      <w:r w:rsidR="00E15AD1">
        <w:rPr>
          <w:rFonts w:eastAsia="Calibri"/>
          <w:lang w:val="en-GB"/>
        </w:rPr>
        <w:t xml:space="preserve">The current solution is a </w:t>
      </w:r>
      <w:r w:rsidR="00337EB0">
        <w:rPr>
          <w:rFonts w:eastAsia="Calibri"/>
          <w:lang w:val="en-GB"/>
        </w:rPr>
        <w:t xml:space="preserve">MOTER </w:t>
      </w:r>
      <w:r w:rsidR="00E15AD1">
        <w:rPr>
          <w:rFonts w:eastAsia="Calibri"/>
          <w:lang w:val="en-GB"/>
        </w:rPr>
        <w:t xml:space="preserve">GUI for users to manually </w:t>
      </w:r>
      <w:r w:rsidR="00337EB0">
        <w:rPr>
          <w:rFonts w:eastAsia="Calibri"/>
          <w:lang w:val="en-GB"/>
        </w:rPr>
        <w:t>input</w:t>
      </w:r>
      <w:r w:rsidR="00E15AD1">
        <w:rPr>
          <w:rFonts w:eastAsia="Calibri"/>
          <w:lang w:val="en-GB"/>
        </w:rPr>
        <w:t xml:space="preserve"> this </w:t>
      </w:r>
      <w:r w:rsidR="00306132">
        <w:rPr>
          <w:rFonts w:eastAsia="Calibri"/>
          <w:lang w:val="en-GB"/>
        </w:rPr>
        <w:t xml:space="preserve">information. </w:t>
      </w:r>
    </w:p>
    <w:p w14:paraId="5FE535EC" w14:textId="602ED1CC" w:rsidR="008318BB" w:rsidRDefault="003A5EB3" w:rsidP="00834A85">
      <w:pPr>
        <w:pStyle w:val="ListParagraph"/>
        <w:numPr>
          <w:ilvl w:val="1"/>
          <w:numId w:val="25"/>
        </w:numPr>
        <w:rPr>
          <w:rFonts w:eastAsia="Calibri"/>
          <w:lang w:val="en-GB"/>
        </w:rPr>
      </w:pPr>
      <w:r>
        <w:rPr>
          <w:rFonts w:eastAsia="Calibri"/>
          <w:lang w:val="en-GB"/>
        </w:rPr>
        <w:t>ESDL allows for</w:t>
      </w:r>
      <w:r w:rsidR="008921BF">
        <w:rPr>
          <w:rFonts w:eastAsia="Calibri"/>
          <w:lang w:val="en-GB"/>
        </w:rPr>
        <w:t xml:space="preserve"> </w:t>
      </w:r>
      <w:r w:rsidR="00742AB5">
        <w:rPr>
          <w:rFonts w:eastAsia="Calibri"/>
          <w:lang w:val="en-GB"/>
        </w:rPr>
        <w:t>“</w:t>
      </w:r>
      <w:r w:rsidR="008921BF">
        <w:rPr>
          <w:rFonts w:eastAsia="Calibri"/>
          <w:lang w:val="en-GB"/>
        </w:rPr>
        <w:t>logical connections</w:t>
      </w:r>
      <w:r w:rsidR="00742AB5">
        <w:rPr>
          <w:rFonts w:eastAsia="Calibri"/>
          <w:lang w:val="en-GB"/>
        </w:rPr>
        <w:t>”</w:t>
      </w:r>
      <w:r w:rsidR="008921BF">
        <w:rPr>
          <w:rFonts w:eastAsia="Calibri"/>
          <w:lang w:val="en-GB"/>
        </w:rPr>
        <w:t xml:space="preserve"> (</w:t>
      </w:r>
      <w:r w:rsidR="00742AB5">
        <w:rPr>
          <w:rFonts w:eastAsia="Calibri"/>
          <w:lang w:val="en-GB"/>
        </w:rPr>
        <w:t xml:space="preserve">i.e. </w:t>
      </w:r>
      <w:r w:rsidR="008921BF">
        <w:rPr>
          <w:rFonts w:eastAsia="Calibri"/>
          <w:lang w:val="en-GB"/>
        </w:rPr>
        <w:t xml:space="preserve">assign an asset a </w:t>
      </w:r>
      <w:r w:rsidR="00A671C9">
        <w:rPr>
          <w:rFonts w:eastAsia="Calibri"/>
          <w:lang w:val="en-GB"/>
        </w:rPr>
        <w:t xml:space="preserve">network connection </w:t>
      </w:r>
      <w:r w:rsidR="00742AB5">
        <w:rPr>
          <w:rFonts w:eastAsia="Calibri"/>
          <w:lang w:val="en-GB"/>
        </w:rPr>
        <w:t xml:space="preserve">node </w:t>
      </w:r>
      <w:r>
        <w:rPr>
          <w:rFonts w:eastAsia="Calibri"/>
          <w:lang w:val="en-GB"/>
        </w:rPr>
        <w:t>that is many</w:t>
      </w:r>
      <w:r w:rsidR="00A671C9">
        <w:rPr>
          <w:rFonts w:eastAsia="Calibri"/>
          <w:lang w:val="en-GB"/>
        </w:rPr>
        <w:t xml:space="preserve"> km away) </w:t>
      </w:r>
      <w:r>
        <w:rPr>
          <w:rFonts w:eastAsia="Calibri"/>
          <w:lang w:val="en-GB"/>
        </w:rPr>
        <w:t xml:space="preserve">and </w:t>
      </w:r>
      <w:r w:rsidR="008318BB">
        <w:rPr>
          <w:rFonts w:eastAsia="Calibri"/>
          <w:lang w:val="en-GB"/>
        </w:rPr>
        <w:t xml:space="preserve">this is </w:t>
      </w:r>
      <w:r w:rsidR="00053239">
        <w:rPr>
          <w:rFonts w:eastAsia="Calibri"/>
          <w:lang w:val="en-GB"/>
        </w:rPr>
        <w:t xml:space="preserve">currently </w:t>
      </w:r>
      <w:r w:rsidR="008318BB">
        <w:rPr>
          <w:rFonts w:eastAsia="Calibri"/>
          <w:lang w:val="en-GB"/>
        </w:rPr>
        <w:t>an issue for MOTER</w:t>
      </w:r>
      <w:r w:rsidR="00053239">
        <w:rPr>
          <w:rFonts w:eastAsia="Calibri"/>
          <w:lang w:val="en-GB"/>
        </w:rPr>
        <w:t>.</w:t>
      </w:r>
      <w:r w:rsidR="00337EB0">
        <w:rPr>
          <w:rFonts w:eastAsia="Calibri"/>
          <w:lang w:val="en-GB"/>
        </w:rPr>
        <w:t xml:space="preserve"> The solution is to avoid logical connections in the network template</w:t>
      </w:r>
      <w:r w:rsidR="00C13E3A">
        <w:rPr>
          <w:rFonts w:eastAsia="Calibri"/>
          <w:lang w:val="en-GB"/>
        </w:rPr>
        <w:t xml:space="preserve">. </w:t>
      </w:r>
    </w:p>
    <w:p w14:paraId="39B7AFAF" w14:textId="6FCFA2B1" w:rsidR="00310705" w:rsidRDefault="00871ED3" w:rsidP="00834A85">
      <w:pPr>
        <w:pStyle w:val="ListParagraph"/>
        <w:numPr>
          <w:ilvl w:val="1"/>
          <w:numId w:val="25"/>
        </w:numPr>
        <w:rPr>
          <w:rFonts w:eastAsia="Calibri"/>
          <w:lang w:val="en-GB"/>
        </w:rPr>
      </w:pPr>
      <w:r>
        <w:rPr>
          <w:rFonts w:eastAsia="Calibri"/>
          <w:lang w:val="en-GB"/>
        </w:rPr>
        <w:t xml:space="preserve">No clear approach yet on </w:t>
      </w:r>
      <w:r w:rsidR="00470245">
        <w:rPr>
          <w:rFonts w:eastAsia="Calibri"/>
          <w:lang w:val="en-GB"/>
        </w:rPr>
        <w:t xml:space="preserve">models </w:t>
      </w:r>
      <w:r>
        <w:rPr>
          <w:rFonts w:eastAsia="Calibri"/>
          <w:lang w:val="en-GB"/>
        </w:rPr>
        <w:t>communicati</w:t>
      </w:r>
      <w:r w:rsidR="00C13E3A">
        <w:rPr>
          <w:rFonts w:eastAsia="Calibri"/>
          <w:lang w:val="en-GB"/>
        </w:rPr>
        <w:t xml:space="preserve">ng the </w:t>
      </w:r>
      <w:r>
        <w:rPr>
          <w:rFonts w:eastAsia="Calibri"/>
          <w:lang w:val="en-GB"/>
        </w:rPr>
        <w:t>profile</w:t>
      </w:r>
      <w:r w:rsidR="00470245">
        <w:rPr>
          <w:rFonts w:eastAsia="Calibri"/>
          <w:lang w:val="en-GB"/>
        </w:rPr>
        <w:t xml:space="preserve"> information</w:t>
      </w:r>
      <w:r w:rsidR="00EC3C3C">
        <w:rPr>
          <w:rFonts w:eastAsia="Calibri"/>
          <w:lang w:val="en-GB"/>
        </w:rPr>
        <w:t xml:space="preserve">. The </w:t>
      </w:r>
      <w:r w:rsidR="00A37704">
        <w:rPr>
          <w:rFonts w:eastAsia="Calibri"/>
          <w:lang w:val="en-GB"/>
        </w:rPr>
        <w:t xml:space="preserve">current approach </w:t>
      </w:r>
      <w:r>
        <w:rPr>
          <w:rFonts w:eastAsia="Calibri"/>
          <w:lang w:val="en-GB"/>
        </w:rPr>
        <w:t xml:space="preserve">taken by MOTER </w:t>
      </w:r>
      <w:r w:rsidR="00A37704">
        <w:rPr>
          <w:rFonts w:eastAsia="Calibri"/>
          <w:lang w:val="en-GB"/>
        </w:rPr>
        <w:t xml:space="preserve">is to retrieve all the ETM profiles from repositories and </w:t>
      </w:r>
      <w:r w:rsidR="00582D78">
        <w:rPr>
          <w:rFonts w:eastAsia="Calibri"/>
          <w:lang w:val="en-GB"/>
        </w:rPr>
        <w:t xml:space="preserve">manually </w:t>
      </w:r>
      <w:r w:rsidR="00A37704">
        <w:rPr>
          <w:rFonts w:eastAsia="Calibri"/>
          <w:lang w:val="en-GB"/>
        </w:rPr>
        <w:t>assign the</w:t>
      </w:r>
      <w:r w:rsidR="00582D78">
        <w:rPr>
          <w:rFonts w:eastAsia="Calibri"/>
          <w:lang w:val="en-GB"/>
        </w:rPr>
        <w:t xml:space="preserve"> production/consumption categories with the appropriate profiles</w:t>
      </w:r>
      <w:r w:rsidR="00310705">
        <w:rPr>
          <w:rFonts w:eastAsia="Calibri"/>
          <w:lang w:val="en-GB"/>
        </w:rPr>
        <w:t>.</w:t>
      </w:r>
    </w:p>
    <w:p w14:paraId="2BE32564" w14:textId="3DAEA7A6" w:rsidR="00EC3C3C" w:rsidRDefault="00EC3C3C" w:rsidP="00470245">
      <w:pPr>
        <w:pStyle w:val="ListParagraph"/>
        <w:ind w:left="1440"/>
        <w:rPr>
          <w:rFonts w:eastAsia="Calibri"/>
          <w:lang w:val="en-GB"/>
        </w:rPr>
      </w:pPr>
    </w:p>
    <w:p w14:paraId="1524B1D5" w14:textId="2FAAF4E7" w:rsidR="00302A39" w:rsidRPr="00302A39" w:rsidRDefault="62DB31AA" w:rsidP="60344C81">
      <w:pPr>
        <w:pStyle w:val="ListParagraph"/>
        <w:numPr>
          <w:ilvl w:val="0"/>
          <w:numId w:val="25"/>
        </w:numPr>
        <w:rPr>
          <w:rFonts w:eastAsia="Calibri"/>
          <w:color w:val="A5A5A5" w:themeColor="accent3"/>
          <w:lang w:val="en-GB"/>
        </w:rPr>
      </w:pPr>
      <w:r w:rsidRPr="60344C81">
        <w:rPr>
          <w:rFonts w:eastAsia="Calibri"/>
          <w:lang w:val="en-GB"/>
        </w:rPr>
        <w:t xml:space="preserve">The map-editor is crucial </w:t>
      </w:r>
      <w:r w:rsidR="5D679612" w:rsidRPr="60344C81">
        <w:rPr>
          <w:rFonts w:eastAsia="Calibri"/>
          <w:lang w:val="en-GB"/>
        </w:rPr>
        <w:t>to ‘ignite’ a multi-model run by creating the first ESDL, working with more complex energy systems t</w:t>
      </w:r>
      <w:r w:rsidR="0141521F" w:rsidRPr="60344C81">
        <w:rPr>
          <w:rFonts w:eastAsia="Calibri"/>
          <w:lang w:val="en-GB"/>
        </w:rPr>
        <w:t xml:space="preserve">herefore requires a large amount of </w:t>
      </w:r>
      <w:proofErr w:type="gramStart"/>
      <w:r w:rsidR="0141521F" w:rsidRPr="60344C81">
        <w:rPr>
          <w:rFonts w:eastAsia="Calibri"/>
          <w:lang w:val="en-GB"/>
        </w:rPr>
        <w:t>time</w:t>
      </w:r>
      <w:proofErr w:type="gramEnd"/>
    </w:p>
    <w:p w14:paraId="449B9723" w14:textId="100D7CF3" w:rsidR="1F38A9E9" w:rsidRDefault="1F38A9E9" w:rsidP="60344C81">
      <w:pPr>
        <w:pStyle w:val="ListParagraph"/>
        <w:numPr>
          <w:ilvl w:val="0"/>
          <w:numId w:val="25"/>
        </w:numPr>
        <w:rPr>
          <w:rFonts w:eastAsia="Calibri"/>
          <w:lang w:val="en-GB"/>
        </w:rPr>
      </w:pPr>
      <w:r w:rsidRPr="60344C81">
        <w:rPr>
          <w:rFonts w:eastAsia="Calibri"/>
          <w:lang w:val="en-GB"/>
        </w:rPr>
        <w:t xml:space="preserve">There are many IT challenges along the way seeing that all models work completely different: are open-source/not-opensource, run on different programs, </w:t>
      </w:r>
      <w:proofErr w:type="gramStart"/>
      <w:r w:rsidRPr="60344C81">
        <w:rPr>
          <w:rFonts w:eastAsia="Calibri"/>
          <w:lang w:val="en-GB"/>
        </w:rPr>
        <w:t>….</w:t>
      </w:r>
      <w:r w:rsidR="259F404D" w:rsidRPr="60344C81">
        <w:rPr>
          <w:rFonts w:eastAsia="Calibri"/>
          <w:lang w:val="en-GB"/>
        </w:rPr>
        <w:t>.</w:t>
      </w:r>
      <w:proofErr w:type="gramEnd"/>
      <w:r w:rsidR="259F404D" w:rsidRPr="60344C81">
        <w:rPr>
          <w:rFonts w:eastAsia="Calibri"/>
          <w:lang w:val="en-GB"/>
        </w:rPr>
        <w:t xml:space="preserve"> Coupling and communicating between such different models is therefore first and foremost an IT / dev challenge</w:t>
      </w:r>
      <w:r w:rsidR="6444257E" w:rsidRPr="60344C81">
        <w:rPr>
          <w:rFonts w:eastAsia="Calibri"/>
          <w:lang w:val="en-GB"/>
        </w:rPr>
        <w:t xml:space="preserve"> and much time and expertise need to be dedicated </w:t>
      </w:r>
      <w:proofErr w:type="gramStart"/>
      <w:r w:rsidR="6444257E" w:rsidRPr="60344C81">
        <w:rPr>
          <w:rFonts w:eastAsia="Calibri"/>
          <w:lang w:val="en-GB"/>
        </w:rPr>
        <w:t>in order to</w:t>
      </w:r>
      <w:proofErr w:type="gramEnd"/>
      <w:r w:rsidR="6444257E" w:rsidRPr="60344C81">
        <w:rPr>
          <w:rFonts w:eastAsia="Calibri"/>
          <w:lang w:val="en-GB"/>
        </w:rPr>
        <w:t xml:space="preserve"> get it to work.</w:t>
      </w:r>
    </w:p>
    <w:p w14:paraId="6389746B" w14:textId="79C93FE2" w:rsidR="0092496A" w:rsidRDefault="00CC5AE9" w:rsidP="60344C81">
      <w:pPr>
        <w:pStyle w:val="ListParagraph"/>
        <w:numPr>
          <w:ilvl w:val="0"/>
          <w:numId w:val="25"/>
        </w:numPr>
        <w:rPr>
          <w:rFonts w:eastAsia="Calibri"/>
          <w:lang w:val="en-GB"/>
        </w:rPr>
      </w:pPr>
      <w:r>
        <w:rPr>
          <w:rFonts w:eastAsia="Calibri"/>
          <w:lang w:val="en-GB"/>
        </w:rPr>
        <w:t xml:space="preserve">This project has been </w:t>
      </w:r>
      <w:r w:rsidR="0092496A">
        <w:rPr>
          <w:rFonts w:eastAsia="Calibri"/>
          <w:lang w:val="en-GB"/>
        </w:rPr>
        <w:t xml:space="preserve">a </w:t>
      </w:r>
      <w:r>
        <w:rPr>
          <w:rFonts w:eastAsia="Calibri"/>
          <w:lang w:val="en-GB"/>
        </w:rPr>
        <w:t>challeng</w:t>
      </w:r>
      <w:r w:rsidR="0092496A">
        <w:rPr>
          <w:rFonts w:eastAsia="Calibri"/>
          <w:lang w:val="en-GB"/>
        </w:rPr>
        <w:t>e as the goals where quite ambitious</w:t>
      </w:r>
      <w:r w:rsidR="00A92116">
        <w:rPr>
          <w:rFonts w:eastAsia="Calibri"/>
          <w:lang w:val="en-GB"/>
        </w:rPr>
        <w:t xml:space="preserve"> (for the budget)</w:t>
      </w:r>
      <w:r w:rsidR="0092496A">
        <w:rPr>
          <w:rFonts w:eastAsia="Calibri"/>
          <w:lang w:val="en-GB"/>
        </w:rPr>
        <w:t>:</w:t>
      </w:r>
    </w:p>
    <w:p w14:paraId="193A055A" w14:textId="1A2C7C3F" w:rsidR="003C6040" w:rsidRDefault="003C6040" w:rsidP="0092496A">
      <w:pPr>
        <w:pStyle w:val="ListParagraph"/>
        <w:numPr>
          <w:ilvl w:val="1"/>
          <w:numId w:val="25"/>
        </w:numPr>
        <w:rPr>
          <w:rFonts w:eastAsia="Calibri"/>
          <w:lang w:val="en-GB"/>
        </w:rPr>
      </w:pPr>
      <w:r>
        <w:rPr>
          <w:rFonts w:eastAsia="Calibri"/>
          <w:lang w:val="en-GB"/>
        </w:rPr>
        <w:t xml:space="preserve">Three use cases that are very different in nature </w:t>
      </w:r>
      <w:r w:rsidR="009E6456">
        <w:rPr>
          <w:rFonts w:eastAsia="Calibri"/>
          <w:lang w:val="en-GB"/>
        </w:rPr>
        <w:t>are supported by the infrastructure.</w:t>
      </w:r>
    </w:p>
    <w:p w14:paraId="3B6A6A84" w14:textId="615193BC" w:rsidR="60344C81" w:rsidRDefault="0092496A" w:rsidP="00AA3F53">
      <w:pPr>
        <w:pStyle w:val="ListParagraph"/>
        <w:numPr>
          <w:ilvl w:val="1"/>
          <w:numId w:val="25"/>
        </w:numPr>
        <w:rPr>
          <w:rFonts w:eastAsia="Calibri"/>
          <w:lang w:val="en-GB"/>
        </w:rPr>
      </w:pPr>
      <w:r w:rsidRPr="00A92116">
        <w:rPr>
          <w:rFonts w:eastAsia="Calibri"/>
          <w:lang w:val="en-GB"/>
        </w:rPr>
        <w:t>There is</w:t>
      </w:r>
      <w:r w:rsidR="00CC5AE9" w:rsidRPr="00A92116">
        <w:rPr>
          <w:rFonts w:eastAsia="Calibri"/>
          <w:lang w:val="en-GB"/>
        </w:rPr>
        <w:t xml:space="preserve"> a lot of IT involved in getting a </w:t>
      </w:r>
      <w:r w:rsidR="00A92116" w:rsidRPr="00A92116">
        <w:rPr>
          <w:rFonts w:eastAsia="Calibri"/>
          <w:lang w:val="en-GB"/>
        </w:rPr>
        <w:t>m</w:t>
      </w:r>
      <w:r w:rsidR="00CC5AE9" w:rsidRPr="00A92116">
        <w:rPr>
          <w:rFonts w:eastAsia="Calibri"/>
          <w:lang w:val="en-GB"/>
        </w:rPr>
        <w:t>ulti-model working</w:t>
      </w:r>
      <w:r w:rsidR="003C6040" w:rsidRPr="00A92116">
        <w:rPr>
          <w:rFonts w:eastAsia="Calibri"/>
          <w:lang w:val="en-GB"/>
        </w:rPr>
        <w:t xml:space="preserve"> and that knowledge was not always available</w:t>
      </w:r>
      <w:r w:rsidR="00A92116" w:rsidRPr="00A92116">
        <w:rPr>
          <w:rFonts w:eastAsia="Calibri"/>
          <w:lang w:val="en-GB"/>
        </w:rPr>
        <w:t xml:space="preserve"> or lost when people left the project</w:t>
      </w:r>
      <w:r w:rsidR="00943942">
        <w:rPr>
          <w:rFonts w:eastAsia="Calibri"/>
          <w:lang w:val="en-GB"/>
        </w:rPr>
        <w:t xml:space="preserve">. </w:t>
      </w:r>
      <w:r w:rsidR="005C03FF">
        <w:rPr>
          <w:rFonts w:eastAsia="Calibri"/>
          <w:lang w:val="en-GB"/>
        </w:rPr>
        <w:t xml:space="preserve">It is therefore important that multiple people </w:t>
      </w:r>
      <w:r w:rsidR="00310546">
        <w:rPr>
          <w:rFonts w:eastAsia="Calibri"/>
          <w:lang w:val="en-GB"/>
        </w:rPr>
        <w:t>work together</w:t>
      </w:r>
      <w:r w:rsidR="005C03FF">
        <w:rPr>
          <w:rFonts w:eastAsia="Calibri"/>
          <w:lang w:val="en-GB"/>
        </w:rPr>
        <w:t xml:space="preserve"> and share the knowledge they gained</w:t>
      </w:r>
      <w:r w:rsidR="00310546">
        <w:rPr>
          <w:rFonts w:eastAsia="Calibri"/>
          <w:lang w:val="en-GB"/>
        </w:rPr>
        <w:t>.</w:t>
      </w:r>
    </w:p>
    <w:p w14:paraId="7CA92CA7" w14:textId="77777777" w:rsidR="005C03FF" w:rsidRDefault="005C03FF" w:rsidP="00C50119">
      <w:pPr>
        <w:pStyle w:val="ListParagraph"/>
        <w:ind w:left="1440"/>
        <w:rPr>
          <w:rFonts w:eastAsia="Calibri"/>
          <w:lang w:val="en-GB"/>
        </w:rPr>
      </w:pPr>
    </w:p>
    <w:p w14:paraId="4F045D92" w14:textId="77777777" w:rsidR="00A92116" w:rsidRPr="00A92116" w:rsidRDefault="00A92116" w:rsidP="00310546">
      <w:pPr>
        <w:pStyle w:val="ListParagraph"/>
        <w:ind w:left="1440"/>
        <w:rPr>
          <w:rFonts w:eastAsia="Calibri"/>
          <w:lang w:val="en-GB"/>
        </w:rPr>
      </w:pPr>
    </w:p>
    <w:p w14:paraId="242FF6A1" w14:textId="1252FF9C" w:rsidR="00993D10" w:rsidRPr="00993D10" w:rsidRDefault="00993D10" w:rsidP="00993D10">
      <w:pPr>
        <w:rPr>
          <w:rFonts w:eastAsia="Calibri"/>
          <w:i/>
          <w:iCs/>
          <w:color w:val="A5A5A5" w:themeColor="accent3"/>
          <w:lang w:val="en-GB"/>
        </w:rPr>
      </w:pPr>
      <w:r>
        <w:rPr>
          <w:rFonts w:eastAsia="Calibri"/>
          <w:i/>
          <w:iCs/>
          <w:color w:val="A5A5A5" w:themeColor="accent3"/>
          <w:lang w:val="en-GB"/>
        </w:rPr>
        <w:t>Examples from consortium meeting:</w:t>
      </w:r>
    </w:p>
    <w:p w14:paraId="1DBB1E93" w14:textId="084F45C7" w:rsidR="00A458CF" w:rsidRPr="00993D10" w:rsidRDefault="00A458CF" w:rsidP="00BC7C96">
      <w:pPr>
        <w:pStyle w:val="ListParagraph"/>
        <w:numPr>
          <w:ilvl w:val="0"/>
          <w:numId w:val="4"/>
        </w:numPr>
        <w:rPr>
          <w:rFonts w:eastAsia="Calibri"/>
          <w:i/>
          <w:iCs/>
          <w:color w:val="A5A5A5" w:themeColor="accent3"/>
          <w:lang w:val="en-GB"/>
        </w:rPr>
      </w:pPr>
      <w:r w:rsidRPr="00993D10">
        <w:rPr>
          <w:rFonts w:eastAsia="Calibri"/>
          <w:i/>
          <w:iCs/>
          <w:color w:val="A5A5A5" w:themeColor="accent3"/>
          <w:lang w:val="en-GB"/>
        </w:rPr>
        <w:t xml:space="preserve">It takes time to learn to understand each other. Different modellers use a slightly different language and are sometimes not aware of that. </w:t>
      </w:r>
    </w:p>
    <w:p w14:paraId="2E909D0F" w14:textId="77777777" w:rsidR="00A458CF" w:rsidRPr="00993D10" w:rsidRDefault="00A458CF" w:rsidP="00BC7C96">
      <w:pPr>
        <w:pStyle w:val="ListParagraph"/>
        <w:numPr>
          <w:ilvl w:val="0"/>
          <w:numId w:val="4"/>
        </w:numPr>
        <w:rPr>
          <w:rFonts w:eastAsia="Calibri"/>
          <w:i/>
          <w:iCs/>
          <w:color w:val="A5A5A5" w:themeColor="accent3"/>
          <w:lang w:val="en-GB"/>
        </w:rPr>
      </w:pPr>
      <w:r w:rsidRPr="00993D10">
        <w:rPr>
          <w:rFonts w:eastAsia="Calibri"/>
          <w:i/>
          <w:iCs/>
          <w:color w:val="A5A5A5" w:themeColor="accent3"/>
          <w:lang w:val="en-GB"/>
        </w:rPr>
        <w:t xml:space="preserve">Becoming concrete enough for a demonstrator is </w:t>
      </w:r>
      <w:proofErr w:type="gramStart"/>
      <w:r w:rsidRPr="00993D10">
        <w:rPr>
          <w:rFonts w:eastAsia="Calibri"/>
          <w:i/>
          <w:iCs/>
          <w:color w:val="A5A5A5" w:themeColor="accent3"/>
          <w:lang w:val="en-GB"/>
        </w:rPr>
        <w:t>really difficult</w:t>
      </w:r>
      <w:proofErr w:type="gramEnd"/>
      <w:r w:rsidRPr="00993D10">
        <w:rPr>
          <w:rFonts w:eastAsia="Calibri"/>
          <w:i/>
          <w:iCs/>
          <w:color w:val="A5A5A5" w:themeColor="accent3"/>
          <w:lang w:val="en-GB"/>
        </w:rPr>
        <w:t xml:space="preserve"> (partly due to the first bullet) </w:t>
      </w:r>
    </w:p>
    <w:p w14:paraId="7CE62701" w14:textId="77777777" w:rsidR="00A458CF" w:rsidRPr="00993D10" w:rsidRDefault="00A458CF" w:rsidP="00BC7C96">
      <w:pPr>
        <w:pStyle w:val="ListParagraph"/>
        <w:numPr>
          <w:ilvl w:val="0"/>
          <w:numId w:val="4"/>
        </w:numPr>
        <w:rPr>
          <w:rFonts w:eastAsia="Calibri"/>
          <w:i/>
          <w:iCs/>
          <w:color w:val="A5A5A5" w:themeColor="accent3"/>
          <w:lang w:val="en-GB"/>
        </w:rPr>
      </w:pPr>
      <w:r w:rsidRPr="00993D10">
        <w:rPr>
          <w:rFonts w:eastAsia="Calibri"/>
          <w:i/>
          <w:iCs/>
          <w:color w:val="A5A5A5" w:themeColor="accent3"/>
          <w:lang w:val="en-GB"/>
        </w:rPr>
        <w:t xml:space="preserve">“Just start doing it, with </w:t>
      </w:r>
      <w:proofErr w:type="spellStart"/>
      <w:r w:rsidRPr="00993D10">
        <w:rPr>
          <w:rFonts w:eastAsia="Calibri"/>
          <w:i/>
          <w:iCs/>
          <w:color w:val="A5A5A5" w:themeColor="accent3"/>
          <w:lang w:val="en-GB"/>
        </w:rPr>
        <w:t>vallen</w:t>
      </w:r>
      <w:proofErr w:type="spellEnd"/>
      <w:r w:rsidRPr="00993D10">
        <w:rPr>
          <w:rFonts w:eastAsia="Calibri"/>
          <w:i/>
          <w:iCs/>
          <w:color w:val="A5A5A5" w:themeColor="accent3"/>
          <w:lang w:val="en-GB"/>
        </w:rPr>
        <w:t xml:space="preserve"> </w:t>
      </w:r>
      <w:proofErr w:type="spellStart"/>
      <w:r w:rsidRPr="00993D10">
        <w:rPr>
          <w:rFonts w:eastAsia="Calibri"/>
          <w:i/>
          <w:iCs/>
          <w:color w:val="A5A5A5" w:themeColor="accent3"/>
          <w:lang w:val="en-GB"/>
        </w:rPr>
        <w:t>en</w:t>
      </w:r>
      <w:proofErr w:type="spellEnd"/>
      <w:r w:rsidRPr="00993D10">
        <w:rPr>
          <w:rFonts w:eastAsia="Calibri"/>
          <w:i/>
          <w:iCs/>
          <w:color w:val="A5A5A5" w:themeColor="accent3"/>
          <w:lang w:val="en-GB"/>
        </w:rPr>
        <w:t xml:space="preserve"> </w:t>
      </w:r>
      <w:proofErr w:type="spellStart"/>
      <w:r w:rsidRPr="00993D10">
        <w:rPr>
          <w:rFonts w:eastAsia="Calibri"/>
          <w:i/>
          <w:iCs/>
          <w:color w:val="A5A5A5" w:themeColor="accent3"/>
          <w:lang w:val="en-GB"/>
        </w:rPr>
        <w:t>opstaan</w:t>
      </w:r>
      <w:proofErr w:type="spellEnd"/>
      <w:r w:rsidRPr="00993D10">
        <w:rPr>
          <w:rFonts w:eastAsia="Calibri"/>
          <w:i/>
          <w:iCs/>
          <w:color w:val="A5A5A5" w:themeColor="accent3"/>
          <w:lang w:val="en-GB"/>
        </w:rPr>
        <w:t xml:space="preserve">”, seems to be a good approach. Once we stopped talking and started doing it, the relevant questions started popping up…. </w:t>
      </w:r>
    </w:p>
    <w:p w14:paraId="24735A69" w14:textId="77777777" w:rsidR="00A458CF" w:rsidRPr="00993D10" w:rsidRDefault="00A458CF" w:rsidP="00BC7C96">
      <w:pPr>
        <w:pStyle w:val="ListParagraph"/>
        <w:numPr>
          <w:ilvl w:val="0"/>
          <w:numId w:val="4"/>
        </w:numPr>
        <w:rPr>
          <w:rFonts w:eastAsia="Calibri"/>
          <w:i/>
          <w:iCs/>
          <w:color w:val="A5A5A5" w:themeColor="accent3"/>
          <w:lang w:val="en-GB"/>
        </w:rPr>
      </w:pPr>
      <w:r w:rsidRPr="00993D10">
        <w:rPr>
          <w:rFonts w:eastAsia="Calibri"/>
          <w:i/>
          <w:iCs/>
          <w:color w:val="A5A5A5" w:themeColor="accent3"/>
          <w:lang w:val="en-GB"/>
        </w:rPr>
        <w:t xml:space="preserve">The project is quite “IT-complex” and “IT-intense” (maybe more than we realized in advance) </w:t>
      </w:r>
    </w:p>
    <w:p w14:paraId="7F598677" w14:textId="13DAC14E" w:rsidR="009054D3" w:rsidRPr="00993D10" w:rsidRDefault="00A458CF" w:rsidP="00BC7C96">
      <w:pPr>
        <w:pStyle w:val="ListParagraph"/>
        <w:numPr>
          <w:ilvl w:val="0"/>
          <w:numId w:val="4"/>
        </w:numPr>
        <w:rPr>
          <w:rFonts w:eastAsia="Calibri"/>
          <w:i/>
          <w:iCs/>
          <w:lang w:val="en-GB"/>
        </w:rPr>
      </w:pPr>
      <w:r w:rsidRPr="00993D10">
        <w:rPr>
          <w:rFonts w:eastAsia="Calibri"/>
          <w:i/>
          <w:iCs/>
          <w:color w:val="A5A5A5" w:themeColor="accent3"/>
          <w:lang w:val="en-GB"/>
        </w:rPr>
        <w:t xml:space="preserve">ESDL is not the solution for all challenges, so additional agreements are required. Understanding what additional agreements also takes time (you need to understand the core ESDL concepts and the reasoning behind ESDL). </w:t>
      </w:r>
      <w:r w:rsidRPr="00FE1935">
        <w:rPr>
          <w:lang w:val="en-US"/>
        </w:rPr>
        <w:br/>
      </w:r>
    </w:p>
    <w:p w14:paraId="7389FD60" w14:textId="35D7ADDC" w:rsidR="7D7CFDE7" w:rsidRPr="003A7E50" w:rsidRDefault="7D7CFDE7" w:rsidP="009054D3">
      <w:pPr>
        <w:spacing w:line="257" w:lineRule="auto"/>
        <w:rPr>
          <w:lang w:val="en-GB"/>
        </w:rPr>
      </w:pPr>
    </w:p>
    <w:p w14:paraId="669D22BE" w14:textId="5CD02211" w:rsidR="020C1897" w:rsidRDefault="020C1897" w:rsidP="020C1897">
      <w:pPr>
        <w:spacing w:line="257" w:lineRule="auto"/>
        <w:rPr>
          <w:lang w:val="en-GB"/>
        </w:rPr>
      </w:pPr>
    </w:p>
    <w:p w14:paraId="35E629EF" w14:textId="477E7547" w:rsidR="020C1897" w:rsidRDefault="020C1897" w:rsidP="020C1897">
      <w:pPr>
        <w:spacing w:line="257" w:lineRule="auto"/>
        <w:rPr>
          <w:lang w:val="en-GB"/>
        </w:rPr>
      </w:pPr>
    </w:p>
    <w:p w14:paraId="24861C7E" w14:textId="53E132E3" w:rsidR="009054D3" w:rsidRPr="003A7E50" w:rsidRDefault="7D7CFDE7" w:rsidP="009054D3">
      <w:pPr>
        <w:rPr>
          <w:rFonts w:eastAsia="Calibri"/>
          <w:lang w:val="en-GB"/>
        </w:rPr>
      </w:pPr>
      <w:r w:rsidRPr="003A7E50">
        <w:rPr>
          <w:rFonts w:ascii="Calibri Light" w:eastAsia="Calibri Light" w:hAnsi="Calibri Light" w:cs="Calibri Light"/>
          <w:color w:val="2F5496" w:themeColor="accent1" w:themeShade="BF"/>
          <w:sz w:val="25"/>
          <w:szCs w:val="25"/>
          <w:lang w:val="en-GB"/>
        </w:rPr>
        <w:t>5.</w:t>
      </w:r>
      <w:r w:rsidRPr="003A7E50">
        <w:rPr>
          <w:rFonts w:ascii="Times New Roman" w:eastAsia="Times New Roman" w:hAnsi="Times New Roman" w:cs="Times New Roman"/>
          <w:color w:val="2F5496" w:themeColor="accent1" w:themeShade="BF"/>
          <w:sz w:val="13"/>
          <w:szCs w:val="13"/>
          <w:lang w:val="en-GB"/>
        </w:rPr>
        <w:t xml:space="preserve">    </w:t>
      </w:r>
      <w:r w:rsidRPr="003A7E50">
        <w:rPr>
          <w:rFonts w:ascii="Calibri Light" w:eastAsia="Calibri Light" w:hAnsi="Calibri Light" w:cs="Calibri Light"/>
          <w:color w:val="2F5496" w:themeColor="accent1" w:themeShade="BF"/>
          <w:sz w:val="25"/>
          <w:szCs w:val="25"/>
          <w:lang w:val="en-GB"/>
        </w:rPr>
        <w:t>Conclusions &amp; recommendations (1p)</w:t>
      </w:r>
      <w:r w:rsidR="009054D3" w:rsidRPr="003A7E50">
        <w:rPr>
          <w:rFonts w:ascii="Calibri Light" w:eastAsia="Calibri Light" w:hAnsi="Calibri Light" w:cs="Calibri Light"/>
          <w:sz w:val="25"/>
          <w:szCs w:val="25"/>
          <w:lang w:val="en-GB"/>
        </w:rPr>
        <w:t xml:space="preserve"> </w:t>
      </w:r>
      <w:r w:rsidR="009054D3" w:rsidRPr="003A7E50">
        <w:rPr>
          <w:highlight w:val="magenta"/>
          <w:lang w:val="en-GB"/>
        </w:rPr>
        <w:t>@Jan Willem</w:t>
      </w:r>
      <w:r w:rsidR="009054D3" w:rsidRPr="003A7E50">
        <w:rPr>
          <w:lang w:val="en-GB"/>
        </w:rPr>
        <w:t xml:space="preserve"> </w:t>
      </w:r>
      <w:r w:rsidR="009054D3" w:rsidRPr="003A7E50">
        <w:rPr>
          <w:rFonts w:ascii="Calibri Light" w:eastAsia="Calibri Light" w:hAnsi="Calibri Light" w:cs="Calibri Light"/>
          <w:color w:val="1F3763"/>
          <w:sz w:val="24"/>
          <w:szCs w:val="24"/>
          <w:highlight w:val="green"/>
          <w:lang w:val="en-GB"/>
        </w:rPr>
        <w:t>@</w:t>
      </w:r>
      <w:r w:rsidR="009054D3" w:rsidRPr="003A7E50">
        <w:rPr>
          <w:rFonts w:ascii="Calibri Light" w:eastAsia="Calibri Light" w:hAnsi="Calibri Light" w:cs="Calibri Light"/>
          <w:color w:val="1F3763"/>
          <w:highlight w:val="green"/>
          <w:lang w:val="en-GB"/>
        </w:rPr>
        <w:t>Ewoud / Juan</w:t>
      </w:r>
      <w:r w:rsidR="009054D3" w:rsidRPr="003A7E50">
        <w:rPr>
          <w:rFonts w:ascii="Calibri Light" w:eastAsia="Calibri Light" w:hAnsi="Calibri Light" w:cs="Calibri Light"/>
          <w:color w:val="1F3763"/>
          <w:lang w:val="en-GB"/>
        </w:rPr>
        <w:t xml:space="preserve"> </w:t>
      </w:r>
      <w:r w:rsidR="009054D3" w:rsidRPr="003A7E50">
        <w:rPr>
          <w:rFonts w:ascii="Calibri Light" w:eastAsia="Calibri Light" w:hAnsi="Calibri Light" w:cs="Calibri Light"/>
          <w:color w:val="1F3763"/>
          <w:sz w:val="24"/>
          <w:szCs w:val="24"/>
          <w:highlight w:val="yellow"/>
          <w:lang w:val="en-GB"/>
        </w:rPr>
        <w:t>@</w:t>
      </w:r>
      <w:r w:rsidR="009054D3" w:rsidRPr="003A7E50">
        <w:rPr>
          <w:rFonts w:ascii="Calibri Light" w:eastAsia="Calibri Light" w:hAnsi="Calibri Light" w:cs="Calibri Light"/>
          <w:color w:val="1F3763"/>
          <w:highlight w:val="yellow"/>
          <w:lang w:val="en-GB"/>
        </w:rPr>
        <w:t>Charlotte</w:t>
      </w:r>
    </w:p>
    <w:p w14:paraId="103D1143" w14:textId="77777777" w:rsidR="00C538EE" w:rsidRDefault="008E4C9C" w:rsidP="008E4C9C">
      <w:pPr>
        <w:rPr>
          <w:rFonts w:eastAsia="Calibri"/>
          <w:lang w:val="en-GB"/>
        </w:rPr>
      </w:pPr>
      <w:r w:rsidRPr="008E4C9C">
        <w:rPr>
          <w:rFonts w:eastAsia="Calibri"/>
          <w:lang w:val="en-GB"/>
        </w:rPr>
        <w:t xml:space="preserve">Arguably the biggest benefit of the </w:t>
      </w:r>
      <w:proofErr w:type="gramStart"/>
      <w:r w:rsidRPr="008E4C9C">
        <w:rPr>
          <w:rFonts w:eastAsia="Calibri"/>
          <w:lang w:val="en-GB"/>
        </w:rPr>
        <w:t>Multi-Model</w:t>
      </w:r>
      <w:proofErr w:type="gramEnd"/>
      <w:r w:rsidRPr="008E4C9C">
        <w:rPr>
          <w:rFonts w:eastAsia="Calibri"/>
          <w:lang w:val="en-GB"/>
        </w:rPr>
        <w:t xml:space="preserve"> approach is </w:t>
      </w:r>
      <w:r w:rsidR="006F227A">
        <w:rPr>
          <w:rFonts w:eastAsia="Calibri"/>
          <w:lang w:val="en-GB"/>
        </w:rPr>
        <w:t xml:space="preserve">that </w:t>
      </w:r>
      <w:r w:rsidRPr="008E4C9C">
        <w:rPr>
          <w:rFonts w:eastAsia="Calibri"/>
          <w:lang w:val="en-GB"/>
        </w:rPr>
        <w:t xml:space="preserve">the approach </w:t>
      </w:r>
      <w:r w:rsidRPr="008E4C9C">
        <w:rPr>
          <w:rFonts w:eastAsia="Calibri"/>
          <w:u w:val="single"/>
          <w:lang w:val="en-GB"/>
        </w:rPr>
        <w:t>enables model developers to work together at all</w:t>
      </w:r>
      <w:r w:rsidRPr="008E4C9C">
        <w:rPr>
          <w:rFonts w:eastAsia="Calibri"/>
          <w:lang w:val="en-GB"/>
        </w:rPr>
        <w:t xml:space="preserve">. Models like ETM, Opera, MOTER have a long development history, are highly complex and can now only be worked by original developers. This if they are still available or </w:t>
      </w:r>
      <w:r w:rsidR="006F227A">
        <w:rPr>
          <w:rFonts w:eastAsia="Calibri"/>
          <w:lang w:val="en-GB"/>
        </w:rPr>
        <w:t xml:space="preserve">their </w:t>
      </w:r>
      <w:r w:rsidRPr="008E4C9C">
        <w:rPr>
          <w:rFonts w:eastAsia="Calibri"/>
          <w:lang w:val="en-GB"/>
        </w:rPr>
        <w:t xml:space="preserve">successors are comfortable </w:t>
      </w:r>
      <w:r w:rsidR="006F227A">
        <w:rPr>
          <w:rFonts w:eastAsia="Calibri"/>
          <w:lang w:val="en-GB"/>
        </w:rPr>
        <w:t xml:space="preserve">enough </w:t>
      </w:r>
      <w:r w:rsidRPr="008E4C9C">
        <w:rPr>
          <w:rFonts w:eastAsia="Calibri"/>
          <w:lang w:val="en-GB"/>
        </w:rPr>
        <w:t xml:space="preserve">in </w:t>
      </w:r>
      <w:r w:rsidR="006B17CA">
        <w:rPr>
          <w:rFonts w:eastAsia="Calibri"/>
          <w:lang w:val="en-GB"/>
        </w:rPr>
        <w:t xml:space="preserve">changing </w:t>
      </w:r>
      <w:r w:rsidRPr="008E4C9C">
        <w:rPr>
          <w:rFonts w:eastAsia="Calibri"/>
          <w:lang w:val="en-GB"/>
        </w:rPr>
        <w:t xml:space="preserve">the original code. Any attempt to integrate any two </w:t>
      </w:r>
      <w:r w:rsidRPr="008E4C9C">
        <w:rPr>
          <w:rFonts w:eastAsia="Calibri"/>
          <w:lang w:val="en-GB"/>
        </w:rPr>
        <w:lastRenderedPageBreak/>
        <w:t xml:space="preserve">mature models would require </w:t>
      </w:r>
      <w:r w:rsidR="006B17CA">
        <w:rPr>
          <w:rFonts w:eastAsia="Calibri"/>
          <w:lang w:val="en-GB"/>
        </w:rPr>
        <w:t xml:space="preserve">experienced </w:t>
      </w:r>
      <w:r w:rsidRPr="008E4C9C">
        <w:rPr>
          <w:rFonts w:eastAsia="Calibri"/>
          <w:lang w:val="en-GB"/>
        </w:rPr>
        <w:t>developers from both sides to spend significant amounts of time</w:t>
      </w:r>
      <w:r w:rsidR="00D6168E">
        <w:rPr>
          <w:rFonts w:eastAsia="Calibri"/>
          <w:lang w:val="en-GB"/>
        </w:rPr>
        <w:t xml:space="preserve"> </w:t>
      </w:r>
      <w:r w:rsidRPr="008E4C9C">
        <w:rPr>
          <w:rFonts w:eastAsia="Calibri"/>
          <w:lang w:val="en-GB"/>
        </w:rPr>
        <w:t>to understand how their own model and the other model works</w:t>
      </w:r>
      <w:r w:rsidR="00D6168E">
        <w:rPr>
          <w:rFonts w:eastAsia="Calibri"/>
          <w:lang w:val="en-GB"/>
        </w:rPr>
        <w:t>. This all</w:t>
      </w:r>
      <w:r w:rsidRPr="008E4C9C">
        <w:rPr>
          <w:rFonts w:eastAsia="Calibri"/>
          <w:lang w:val="en-GB"/>
        </w:rPr>
        <w:t xml:space="preserve"> before even considering an approach to add functionality to the models without breaking them. This </w:t>
      </w:r>
      <w:r w:rsidR="00565851">
        <w:rPr>
          <w:rFonts w:eastAsia="Calibri"/>
          <w:lang w:val="en-GB"/>
        </w:rPr>
        <w:t xml:space="preserve">all </w:t>
      </w:r>
      <w:r w:rsidRPr="008E4C9C">
        <w:rPr>
          <w:rFonts w:eastAsia="Calibri"/>
          <w:lang w:val="en-GB"/>
        </w:rPr>
        <w:t>provided that the models involved are fully open source and do not contain proprietary information that developers may be reluctant to share with competitors. So</w:t>
      </w:r>
      <w:r w:rsidR="006871BA">
        <w:rPr>
          <w:rFonts w:eastAsia="Calibri"/>
          <w:lang w:val="en-GB"/>
        </w:rPr>
        <w:t xml:space="preserve"> given all these preconditions,</w:t>
      </w:r>
      <w:r w:rsidRPr="008E4C9C">
        <w:rPr>
          <w:rFonts w:eastAsia="Calibri"/>
          <w:lang w:val="en-GB"/>
        </w:rPr>
        <w:t xml:space="preserve"> any conventional form of model integration will be very </w:t>
      </w:r>
      <w:proofErr w:type="gramStart"/>
      <w:r w:rsidRPr="008E4C9C">
        <w:rPr>
          <w:rFonts w:eastAsia="Calibri"/>
          <w:lang w:val="en-GB"/>
        </w:rPr>
        <w:t>challenging</w:t>
      </w:r>
      <w:proofErr w:type="gramEnd"/>
      <w:r w:rsidR="00705BB8">
        <w:rPr>
          <w:rFonts w:eastAsia="Calibri"/>
          <w:lang w:val="en-GB"/>
        </w:rPr>
        <w:t xml:space="preserve"> and it is not a stretch top claim that established models will </w:t>
      </w:r>
      <w:r w:rsidR="00C538EE">
        <w:rPr>
          <w:rFonts w:eastAsia="Calibri"/>
          <w:lang w:val="en-GB"/>
        </w:rPr>
        <w:t>hit dead ends in their development</w:t>
      </w:r>
      <w:r w:rsidRPr="008E4C9C">
        <w:rPr>
          <w:rFonts w:eastAsia="Calibri"/>
          <w:lang w:val="en-GB"/>
        </w:rPr>
        <w:t xml:space="preserve">. </w:t>
      </w:r>
    </w:p>
    <w:p w14:paraId="5C9BB7E8" w14:textId="11D3E451" w:rsidR="008E4C9C" w:rsidRDefault="00C538EE" w:rsidP="008E4C9C">
      <w:pPr>
        <w:rPr>
          <w:rFonts w:eastAsia="Calibri"/>
          <w:lang w:val="en-GB"/>
        </w:rPr>
      </w:pPr>
      <w:proofErr w:type="gramStart"/>
      <w:r>
        <w:rPr>
          <w:rFonts w:eastAsia="Calibri"/>
          <w:lang w:val="en-GB"/>
        </w:rPr>
        <w:t>However</w:t>
      </w:r>
      <w:proofErr w:type="gramEnd"/>
      <w:r>
        <w:rPr>
          <w:rFonts w:eastAsia="Calibri"/>
          <w:lang w:val="en-GB"/>
        </w:rPr>
        <w:t xml:space="preserve"> </w:t>
      </w:r>
      <w:r w:rsidR="008E4C9C" w:rsidRPr="008E4C9C">
        <w:rPr>
          <w:rFonts w:eastAsia="Calibri"/>
          <w:lang w:val="en-GB"/>
        </w:rPr>
        <w:t xml:space="preserve">the </w:t>
      </w:r>
      <w:proofErr w:type="spellStart"/>
      <w:r w:rsidR="008E4C9C" w:rsidRPr="008E4C9C">
        <w:rPr>
          <w:rFonts w:eastAsia="Calibri"/>
          <w:lang w:val="en-GB"/>
        </w:rPr>
        <w:t>MultiModel</w:t>
      </w:r>
      <w:proofErr w:type="spellEnd"/>
      <w:r w:rsidR="008E4C9C" w:rsidRPr="008E4C9C">
        <w:rPr>
          <w:rFonts w:eastAsia="Calibri"/>
          <w:lang w:val="en-GB"/>
        </w:rPr>
        <w:t xml:space="preserve"> approach, the main effort is</w:t>
      </w:r>
      <w:r w:rsidR="00710954">
        <w:rPr>
          <w:rFonts w:eastAsia="Calibri"/>
          <w:lang w:val="en-GB"/>
        </w:rPr>
        <w:t xml:space="preserve"> </w:t>
      </w:r>
      <w:r w:rsidR="00BD59B5">
        <w:rPr>
          <w:rFonts w:eastAsia="Calibri"/>
          <w:lang w:val="en-GB"/>
        </w:rPr>
        <w:t xml:space="preserve">in </w:t>
      </w:r>
      <w:r w:rsidR="008E4C9C" w:rsidRPr="008E4C9C">
        <w:rPr>
          <w:rFonts w:eastAsia="Calibri"/>
          <w:lang w:val="en-GB"/>
        </w:rPr>
        <w:t>adapt</w:t>
      </w:r>
      <w:r w:rsidR="00BD59B5">
        <w:rPr>
          <w:rFonts w:eastAsia="Calibri"/>
          <w:lang w:val="en-GB"/>
        </w:rPr>
        <w:t>ing</w:t>
      </w:r>
      <w:r w:rsidR="008E4C9C" w:rsidRPr="008E4C9C">
        <w:rPr>
          <w:rFonts w:eastAsia="Calibri"/>
          <w:lang w:val="en-GB"/>
        </w:rPr>
        <w:t xml:space="preserve"> models </w:t>
      </w:r>
      <w:r w:rsidR="00BD59B5">
        <w:rPr>
          <w:rFonts w:eastAsia="Calibri"/>
          <w:lang w:val="en-GB"/>
        </w:rPr>
        <w:t>such that they can</w:t>
      </w:r>
      <w:r w:rsidR="008E4C9C" w:rsidRPr="008E4C9C">
        <w:rPr>
          <w:rFonts w:eastAsia="Calibri"/>
          <w:lang w:val="en-GB"/>
        </w:rPr>
        <w:t xml:space="preserve"> read/write ESDL and equipped with an adapter</w:t>
      </w:r>
      <w:r w:rsidR="000D12EE">
        <w:rPr>
          <w:rFonts w:eastAsia="Calibri"/>
          <w:lang w:val="en-GB"/>
        </w:rPr>
        <w:t xml:space="preserve">. Once that hurdle is taken </w:t>
      </w:r>
      <w:r w:rsidR="00210C3D">
        <w:rPr>
          <w:rFonts w:eastAsia="Calibri"/>
          <w:lang w:val="en-GB"/>
        </w:rPr>
        <w:t>the</w:t>
      </w:r>
      <w:r w:rsidR="008E4C9C" w:rsidRPr="008E4C9C">
        <w:rPr>
          <w:rFonts w:eastAsia="Calibri"/>
          <w:lang w:val="en-GB"/>
        </w:rPr>
        <w:t xml:space="preserve"> developers can focus purely on resolving </w:t>
      </w:r>
      <w:r w:rsidR="00734FF8">
        <w:rPr>
          <w:rFonts w:eastAsia="Calibri"/>
          <w:lang w:val="en-GB"/>
        </w:rPr>
        <w:t xml:space="preserve">any </w:t>
      </w:r>
      <w:r w:rsidR="008E4C9C" w:rsidRPr="008E4C9C">
        <w:rPr>
          <w:rFonts w:eastAsia="Calibri"/>
          <w:lang w:val="en-GB"/>
        </w:rPr>
        <w:t>ESDL input/output issues</w:t>
      </w:r>
      <w:r w:rsidR="000D12EE">
        <w:rPr>
          <w:rFonts w:eastAsia="Calibri"/>
          <w:lang w:val="en-GB"/>
        </w:rPr>
        <w:t xml:space="preserve"> flagged by the other model users</w:t>
      </w:r>
      <w:r w:rsidR="001C3A19">
        <w:rPr>
          <w:rFonts w:eastAsia="Calibri"/>
          <w:lang w:val="en-GB"/>
        </w:rPr>
        <w:t xml:space="preserve">, </w:t>
      </w:r>
      <w:r w:rsidR="00422455">
        <w:rPr>
          <w:rFonts w:eastAsia="Calibri"/>
          <w:lang w:val="en-GB"/>
        </w:rPr>
        <w:t>using the</w:t>
      </w:r>
      <w:r w:rsidR="00751540">
        <w:rPr>
          <w:rFonts w:eastAsia="Calibri"/>
          <w:lang w:val="en-GB"/>
        </w:rPr>
        <w:t xml:space="preserve"> ESDL </w:t>
      </w:r>
      <w:r w:rsidR="001C3A19">
        <w:rPr>
          <w:rFonts w:eastAsia="Calibri"/>
          <w:lang w:val="en-GB"/>
        </w:rPr>
        <w:t xml:space="preserve">reference documentation and </w:t>
      </w:r>
      <w:r w:rsidR="00422455">
        <w:rPr>
          <w:rFonts w:eastAsia="Calibri"/>
          <w:lang w:val="en-GB"/>
        </w:rPr>
        <w:t xml:space="preserve">various </w:t>
      </w:r>
      <w:r w:rsidR="001C3A19">
        <w:rPr>
          <w:rFonts w:eastAsia="Calibri"/>
          <w:lang w:val="en-GB"/>
        </w:rPr>
        <w:t>toolkit</w:t>
      </w:r>
      <w:r w:rsidR="00422455">
        <w:rPr>
          <w:rFonts w:eastAsia="Calibri"/>
          <w:lang w:val="en-GB"/>
        </w:rPr>
        <w:t>s</w:t>
      </w:r>
      <w:r w:rsidR="009C03FC">
        <w:rPr>
          <w:rFonts w:eastAsia="Calibri"/>
          <w:lang w:val="en-GB"/>
        </w:rPr>
        <w:t>.</w:t>
      </w:r>
      <w:r w:rsidR="008E4C9C" w:rsidRPr="008E4C9C">
        <w:rPr>
          <w:rFonts w:eastAsia="Calibri"/>
          <w:lang w:val="en-GB"/>
        </w:rPr>
        <w:t xml:space="preserve"> This </w:t>
      </w:r>
      <w:r w:rsidR="001F2385">
        <w:rPr>
          <w:rFonts w:eastAsia="Calibri"/>
          <w:lang w:val="en-GB"/>
        </w:rPr>
        <w:t>approach</w:t>
      </w:r>
      <w:r w:rsidR="006433E1">
        <w:rPr>
          <w:rFonts w:eastAsia="Calibri"/>
          <w:lang w:val="en-GB"/>
        </w:rPr>
        <w:t xml:space="preserve"> </w:t>
      </w:r>
      <w:r w:rsidR="008E4C9C" w:rsidRPr="008E4C9C">
        <w:rPr>
          <w:rFonts w:eastAsia="Calibri"/>
          <w:lang w:val="en-GB"/>
        </w:rPr>
        <w:t xml:space="preserve">greatly facilitates the communication </w:t>
      </w:r>
      <w:r w:rsidR="006433E1">
        <w:rPr>
          <w:rFonts w:eastAsia="Calibri"/>
          <w:lang w:val="en-GB"/>
        </w:rPr>
        <w:t xml:space="preserve">between developers </w:t>
      </w:r>
      <w:r w:rsidR="008E4C9C" w:rsidRPr="008E4C9C">
        <w:rPr>
          <w:rFonts w:eastAsia="Calibri"/>
          <w:lang w:val="en-GB"/>
        </w:rPr>
        <w:t>and gives all parties a way forward</w:t>
      </w:r>
      <w:r w:rsidR="003E2AFE">
        <w:rPr>
          <w:rFonts w:eastAsia="Calibri"/>
          <w:lang w:val="en-GB"/>
        </w:rPr>
        <w:t xml:space="preserve"> in addressing the future energy system challenges</w:t>
      </w:r>
      <w:r w:rsidR="008E4C9C" w:rsidRPr="008E4C9C">
        <w:rPr>
          <w:rFonts w:eastAsia="Calibri"/>
          <w:lang w:val="en-GB"/>
        </w:rPr>
        <w:t>.</w:t>
      </w:r>
    </w:p>
    <w:p w14:paraId="31937EBF" w14:textId="634C56D9" w:rsidR="001E1FA7" w:rsidRDefault="005F485C" w:rsidP="008E4C9C">
      <w:pPr>
        <w:rPr>
          <w:rFonts w:eastAsia="Calibri"/>
          <w:lang w:val="en-GB"/>
        </w:rPr>
      </w:pPr>
      <w:r>
        <w:rPr>
          <w:rFonts w:eastAsia="Calibri"/>
          <w:lang w:val="en-GB"/>
        </w:rPr>
        <w:t xml:space="preserve">With the </w:t>
      </w:r>
      <w:proofErr w:type="spellStart"/>
      <w:r>
        <w:rPr>
          <w:rFonts w:eastAsia="Calibri"/>
          <w:lang w:val="en-GB"/>
        </w:rPr>
        <w:t>MultiModel</w:t>
      </w:r>
      <w:proofErr w:type="spellEnd"/>
      <w:r w:rsidR="00467600">
        <w:rPr>
          <w:rFonts w:eastAsia="Calibri"/>
          <w:lang w:val="en-GB"/>
        </w:rPr>
        <w:t xml:space="preserve"> MACRO case </w:t>
      </w:r>
      <w:r>
        <w:rPr>
          <w:rFonts w:eastAsia="Calibri"/>
          <w:lang w:val="en-GB"/>
        </w:rPr>
        <w:t>we have demonstrated a way forward on how a</w:t>
      </w:r>
      <w:r w:rsidR="009D2740">
        <w:rPr>
          <w:rFonts w:eastAsia="Calibri"/>
          <w:lang w:val="en-GB"/>
        </w:rPr>
        <w:t xml:space="preserve"> scenario model </w:t>
      </w:r>
      <w:proofErr w:type="gramStart"/>
      <w:r w:rsidR="009D2740">
        <w:rPr>
          <w:rFonts w:eastAsia="Calibri"/>
          <w:lang w:val="en-GB"/>
        </w:rPr>
        <w:t xml:space="preserve">like </w:t>
      </w:r>
      <w:r w:rsidR="00467600">
        <w:rPr>
          <w:rFonts w:eastAsia="Calibri"/>
          <w:lang w:val="en-GB"/>
        </w:rPr>
        <w:t xml:space="preserve"> ETM</w:t>
      </w:r>
      <w:proofErr w:type="gramEnd"/>
      <w:r w:rsidR="00467600">
        <w:rPr>
          <w:rFonts w:eastAsia="Calibri"/>
          <w:lang w:val="en-GB"/>
        </w:rPr>
        <w:t xml:space="preserve"> </w:t>
      </w:r>
      <w:r w:rsidR="009D2740">
        <w:rPr>
          <w:rFonts w:eastAsia="Calibri"/>
          <w:lang w:val="en-GB"/>
        </w:rPr>
        <w:t>can</w:t>
      </w:r>
      <w:r w:rsidR="00052BAD">
        <w:rPr>
          <w:rFonts w:eastAsia="Calibri"/>
          <w:lang w:val="en-GB"/>
        </w:rPr>
        <w:t xml:space="preserve"> be </w:t>
      </w:r>
      <w:r w:rsidR="0051514C">
        <w:rPr>
          <w:rFonts w:eastAsia="Calibri"/>
          <w:lang w:val="en-GB"/>
        </w:rPr>
        <w:t>enhanced</w:t>
      </w:r>
      <w:r w:rsidR="00052BAD">
        <w:rPr>
          <w:rFonts w:eastAsia="Calibri"/>
          <w:lang w:val="en-GB"/>
        </w:rPr>
        <w:t xml:space="preserve"> with investment decision support</w:t>
      </w:r>
      <w:r w:rsidR="009D2C4C">
        <w:rPr>
          <w:rFonts w:eastAsia="Calibri"/>
          <w:lang w:val="en-GB"/>
        </w:rPr>
        <w:t xml:space="preserve">, geographical </w:t>
      </w:r>
      <w:r w:rsidR="0051514C">
        <w:rPr>
          <w:rFonts w:eastAsia="Calibri"/>
          <w:lang w:val="en-GB"/>
        </w:rPr>
        <w:t>information and n</w:t>
      </w:r>
      <w:r w:rsidR="009D2C4C">
        <w:rPr>
          <w:rFonts w:eastAsia="Calibri"/>
          <w:lang w:val="en-GB"/>
        </w:rPr>
        <w:t>etwork</w:t>
      </w:r>
      <w:r w:rsidR="009D2740">
        <w:rPr>
          <w:rFonts w:eastAsia="Calibri"/>
          <w:lang w:val="en-GB"/>
        </w:rPr>
        <w:t xml:space="preserve"> </w:t>
      </w:r>
      <w:r w:rsidR="00213442">
        <w:rPr>
          <w:rFonts w:eastAsia="Calibri"/>
          <w:lang w:val="en-GB"/>
        </w:rPr>
        <w:t>dynamics</w:t>
      </w:r>
      <w:r w:rsidR="0051514C">
        <w:rPr>
          <w:rFonts w:eastAsia="Calibri"/>
          <w:lang w:val="en-GB"/>
        </w:rPr>
        <w:t xml:space="preserve">. </w:t>
      </w:r>
      <w:r w:rsidR="001E1FA7">
        <w:rPr>
          <w:rFonts w:eastAsia="Calibri"/>
          <w:lang w:val="en-GB"/>
        </w:rPr>
        <w:t xml:space="preserve">The </w:t>
      </w:r>
      <w:r w:rsidR="00C53723">
        <w:rPr>
          <w:rFonts w:eastAsia="Calibri"/>
          <w:lang w:val="en-GB"/>
        </w:rPr>
        <w:t>next issues to work on</w:t>
      </w:r>
      <w:r w:rsidR="001E1FA7">
        <w:rPr>
          <w:rFonts w:eastAsia="Calibri"/>
          <w:lang w:val="en-GB"/>
        </w:rPr>
        <w:t>:</w:t>
      </w:r>
    </w:p>
    <w:p w14:paraId="0EDFE74F" w14:textId="6EEF2BE9" w:rsidR="00BF0A2C" w:rsidRPr="00BF0A2C" w:rsidRDefault="001E1FA7" w:rsidP="00BF0A2C">
      <w:pPr>
        <w:pStyle w:val="ListParagraph"/>
        <w:numPr>
          <w:ilvl w:val="0"/>
          <w:numId w:val="28"/>
        </w:numPr>
        <w:rPr>
          <w:rFonts w:eastAsia="Calibri"/>
          <w:lang w:val="en-GB"/>
        </w:rPr>
      </w:pPr>
      <w:r>
        <w:rPr>
          <w:rFonts w:eastAsia="Calibri"/>
          <w:lang w:val="en-GB"/>
        </w:rPr>
        <w:t>Expand the list of assets</w:t>
      </w:r>
      <w:r w:rsidR="00080786">
        <w:rPr>
          <w:rFonts w:eastAsia="Calibri"/>
          <w:lang w:val="en-GB"/>
        </w:rPr>
        <w:t>,</w:t>
      </w:r>
    </w:p>
    <w:p w14:paraId="499A1503" w14:textId="53E128D5" w:rsidR="00191A3D" w:rsidRDefault="006376A2" w:rsidP="00191A3D">
      <w:pPr>
        <w:pStyle w:val="ListParagraph"/>
        <w:numPr>
          <w:ilvl w:val="0"/>
          <w:numId w:val="28"/>
        </w:numPr>
        <w:rPr>
          <w:rFonts w:eastAsia="Calibri"/>
          <w:lang w:val="en-GB"/>
        </w:rPr>
      </w:pPr>
      <w:r>
        <w:rPr>
          <w:rFonts w:eastAsia="Calibri"/>
          <w:lang w:val="en-GB"/>
        </w:rPr>
        <w:t>A</w:t>
      </w:r>
      <w:r w:rsidR="00080786">
        <w:rPr>
          <w:rFonts w:eastAsia="Calibri"/>
          <w:lang w:val="en-GB"/>
        </w:rPr>
        <w:t xml:space="preserve">dd </w:t>
      </w:r>
      <w:r>
        <w:rPr>
          <w:rFonts w:eastAsia="Calibri"/>
          <w:lang w:val="en-GB"/>
        </w:rPr>
        <w:t xml:space="preserve">heat networks, </w:t>
      </w:r>
      <w:r w:rsidR="00080786">
        <w:rPr>
          <w:rFonts w:eastAsia="Calibri"/>
          <w:lang w:val="en-GB"/>
        </w:rPr>
        <w:t>natural gas, oil, E-</w:t>
      </w:r>
      <w:proofErr w:type="gramStart"/>
      <w:r w:rsidR="00080786">
        <w:rPr>
          <w:rFonts w:eastAsia="Calibri"/>
          <w:lang w:val="en-GB"/>
        </w:rPr>
        <w:t>fuels,…</w:t>
      </w:r>
      <w:proofErr w:type="gramEnd"/>
    </w:p>
    <w:p w14:paraId="73F18228" w14:textId="1AEE28B5" w:rsidR="005C7265" w:rsidRPr="00191A3D" w:rsidRDefault="00191A3D" w:rsidP="00191A3D">
      <w:pPr>
        <w:pStyle w:val="ListParagraph"/>
        <w:numPr>
          <w:ilvl w:val="0"/>
          <w:numId w:val="28"/>
        </w:numPr>
        <w:rPr>
          <w:rFonts w:eastAsia="Calibri"/>
          <w:lang w:val="en-GB"/>
        </w:rPr>
      </w:pPr>
      <w:r>
        <w:rPr>
          <w:rFonts w:eastAsia="Calibri"/>
          <w:lang w:val="en-GB"/>
        </w:rPr>
        <w:t xml:space="preserve">Create a more realistic set of </w:t>
      </w:r>
      <w:proofErr w:type="gramStart"/>
      <w:r>
        <w:rPr>
          <w:rFonts w:eastAsia="Calibri"/>
          <w:lang w:val="en-GB"/>
        </w:rPr>
        <w:t>network</w:t>
      </w:r>
      <w:proofErr w:type="gramEnd"/>
      <w:r>
        <w:rPr>
          <w:rFonts w:eastAsia="Calibri"/>
          <w:lang w:val="en-GB"/>
        </w:rPr>
        <w:t xml:space="preserve"> templates</w:t>
      </w:r>
      <w:r w:rsidR="001E1FA7" w:rsidRPr="00191A3D">
        <w:rPr>
          <w:rFonts w:eastAsia="Calibri"/>
          <w:lang w:val="en-GB"/>
        </w:rPr>
        <w:t xml:space="preserve"> </w:t>
      </w:r>
    </w:p>
    <w:p w14:paraId="18E04EBA" w14:textId="2DC1FE77" w:rsidR="00E14068" w:rsidRDefault="00191A3D" w:rsidP="001E1FA7">
      <w:pPr>
        <w:pStyle w:val="ListParagraph"/>
        <w:numPr>
          <w:ilvl w:val="0"/>
          <w:numId w:val="28"/>
        </w:numPr>
        <w:rPr>
          <w:rFonts w:eastAsia="Calibri"/>
          <w:lang w:val="en-GB"/>
        </w:rPr>
      </w:pPr>
      <w:r>
        <w:rPr>
          <w:rFonts w:eastAsia="Calibri"/>
          <w:lang w:val="en-GB"/>
        </w:rPr>
        <w:t>Create tooling for inspecting results</w:t>
      </w:r>
      <w:r w:rsidR="006376A2">
        <w:rPr>
          <w:rFonts w:eastAsia="Calibri"/>
          <w:lang w:val="en-GB"/>
        </w:rPr>
        <w:t xml:space="preserve"> (</w:t>
      </w:r>
      <w:r w:rsidR="00755E7D">
        <w:rPr>
          <w:rFonts w:eastAsia="Calibri"/>
          <w:lang w:val="en-GB"/>
        </w:rPr>
        <w:t xml:space="preserve">like </w:t>
      </w:r>
      <w:proofErr w:type="spellStart"/>
      <w:r w:rsidR="006376A2">
        <w:rPr>
          <w:rFonts w:eastAsia="Calibri"/>
          <w:lang w:val="en-GB"/>
        </w:rPr>
        <w:t>Mapeditor</w:t>
      </w:r>
      <w:proofErr w:type="spellEnd"/>
      <w:r w:rsidR="006376A2">
        <w:rPr>
          <w:rFonts w:eastAsia="Calibri"/>
          <w:lang w:val="en-GB"/>
        </w:rPr>
        <w:t>)</w:t>
      </w:r>
      <w:r w:rsidR="00755E7D">
        <w:rPr>
          <w:rFonts w:eastAsia="Calibri"/>
          <w:lang w:val="en-GB"/>
        </w:rPr>
        <w:t xml:space="preserve"> </w:t>
      </w:r>
    </w:p>
    <w:p w14:paraId="742CC7BD" w14:textId="51A9709B" w:rsidR="00BF0A2C" w:rsidRDefault="00BF0A2C" w:rsidP="001E1FA7">
      <w:pPr>
        <w:pStyle w:val="ListParagraph"/>
        <w:numPr>
          <w:ilvl w:val="0"/>
          <w:numId w:val="28"/>
        </w:numPr>
        <w:rPr>
          <w:rFonts w:eastAsia="Calibri"/>
          <w:lang w:val="en-GB"/>
        </w:rPr>
      </w:pPr>
      <w:r>
        <w:rPr>
          <w:rFonts w:eastAsia="Calibri"/>
          <w:lang w:val="en-GB"/>
        </w:rPr>
        <w:t xml:space="preserve">Add </w:t>
      </w:r>
      <w:r w:rsidR="00F22973">
        <w:rPr>
          <w:rFonts w:eastAsia="Calibri"/>
          <w:lang w:val="en-GB"/>
        </w:rPr>
        <w:t xml:space="preserve">road map, </w:t>
      </w:r>
      <w:r w:rsidR="00725F1A">
        <w:rPr>
          <w:rFonts w:eastAsia="Calibri"/>
          <w:lang w:val="en-GB"/>
        </w:rPr>
        <w:t>scenario</w:t>
      </w:r>
      <w:r w:rsidR="00122059">
        <w:rPr>
          <w:rFonts w:eastAsia="Calibri"/>
          <w:lang w:val="en-GB"/>
        </w:rPr>
        <w:t xml:space="preserve"> batch</w:t>
      </w:r>
      <w:r w:rsidR="00725F1A">
        <w:rPr>
          <w:rFonts w:eastAsia="Calibri"/>
          <w:lang w:val="en-GB"/>
        </w:rPr>
        <w:t xml:space="preserve"> </w:t>
      </w:r>
      <w:r w:rsidR="00EE47BC">
        <w:rPr>
          <w:rFonts w:eastAsia="Calibri"/>
          <w:lang w:val="en-GB"/>
        </w:rPr>
        <w:t xml:space="preserve">processing and/or </w:t>
      </w:r>
      <w:r>
        <w:rPr>
          <w:rFonts w:eastAsia="Calibri"/>
          <w:lang w:val="en-GB"/>
        </w:rPr>
        <w:t xml:space="preserve">Monte Carlo </w:t>
      </w:r>
      <w:proofErr w:type="gramStart"/>
      <w:r w:rsidR="00EE47BC">
        <w:rPr>
          <w:rFonts w:eastAsia="Calibri"/>
          <w:lang w:val="en-GB"/>
        </w:rPr>
        <w:t>functionality</w:t>
      </w:r>
      <w:proofErr w:type="gramEnd"/>
      <w:r w:rsidR="00EE47BC">
        <w:rPr>
          <w:rFonts w:eastAsia="Calibri"/>
          <w:lang w:val="en-GB"/>
        </w:rPr>
        <w:t xml:space="preserve"> </w:t>
      </w:r>
    </w:p>
    <w:p w14:paraId="4DD349CE" w14:textId="00050EA0" w:rsidR="00E14068" w:rsidRDefault="00E14068" w:rsidP="001E1FA7">
      <w:pPr>
        <w:pStyle w:val="ListParagraph"/>
        <w:numPr>
          <w:ilvl w:val="0"/>
          <w:numId w:val="28"/>
        </w:numPr>
        <w:rPr>
          <w:rFonts w:eastAsia="Calibri"/>
          <w:lang w:val="en-GB"/>
        </w:rPr>
      </w:pPr>
      <w:r>
        <w:rPr>
          <w:rFonts w:eastAsia="Calibri"/>
          <w:lang w:val="en-GB"/>
        </w:rPr>
        <w:t xml:space="preserve">Make the </w:t>
      </w:r>
      <w:proofErr w:type="spellStart"/>
      <w:r>
        <w:rPr>
          <w:rFonts w:eastAsia="Calibri"/>
          <w:lang w:val="en-GB"/>
        </w:rPr>
        <w:t>MMviB</w:t>
      </w:r>
      <w:proofErr w:type="spellEnd"/>
      <w:r>
        <w:rPr>
          <w:rFonts w:eastAsia="Calibri"/>
          <w:lang w:val="en-GB"/>
        </w:rPr>
        <w:t xml:space="preserve"> platform “monkey </w:t>
      </w:r>
      <w:proofErr w:type="gramStart"/>
      <w:r>
        <w:rPr>
          <w:rFonts w:eastAsia="Calibri"/>
          <w:lang w:val="en-GB"/>
        </w:rPr>
        <w:t>proof”</w:t>
      </w:r>
      <w:proofErr w:type="gramEnd"/>
    </w:p>
    <w:p w14:paraId="59C21C9D" w14:textId="7C137B70" w:rsidR="00BF0A2C" w:rsidRPr="001E1FA7" w:rsidRDefault="00BF0A2C" w:rsidP="001E1FA7">
      <w:pPr>
        <w:pStyle w:val="ListParagraph"/>
        <w:numPr>
          <w:ilvl w:val="0"/>
          <w:numId w:val="28"/>
        </w:numPr>
        <w:rPr>
          <w:rFonts w:eastAsia="Calibri"/>
          <w:lang w:val="en-GB"/>
        </w:rPr>
      </w:pPr>
      <w:r>
        <w:rPr>
          <w:rFonts w:eastAsia="Calibri"/>
          <w:lang w:val="en-GB"/>
        </w:rPr>
        <w:t>Service delivery models (open source, premium customers)</w:t>
      </w:r>
    </w:p>
    <w:p w14:paraId="073B195C" w14:textId="47FFCFDC" w:rsidR="7D7CFDE7" w:rsidRPr="003A7E50" w:rsidRDefault="7D7CFDE7" w:rsidP="58F9E8B3">
      <w:pPr>
        <w:pStyle w:val="Heading2"/>
        <w:rPr>
          <w:lang w:val="en-GB"/>
        </w:rPr>
      </w:pPr>
    </w:p>
    <w:p w14:paraId="2C0D4DE1" w14:textId="77ED3BEA" w:rsidR="7D7CFDE7" w:rsidRPr="003A7E50" w:rsidRDefault="4002DB8F" w:rsidP="60344C81">
      <w:pPr>
        <w:pStyle w:val="ListParagraph"/>
        <w:numPr>
          <w:ilvl w:val="0"/>
          <w:numId w:val="25"/>
        </w:numPr>
        <w:spacing w:line="257" w:lineRule="auto"/>
        <w:rPr>
          <w:rFonts w:eastAsia="Calibri"/>
          <w:lang w:val="en-GB"/>
        </w:rPr>
      </w:pPr>
      <w:r w:rsidRPr="60344C81">
        <w:rPr>
          <w:rFonts w:eastAsia="Calibri"/>
          <w:lang w:val="en-GB"/>
        </w:rPr>
        <w:t>ESDL provides a good base for multi-model communications, however we need to develop:</w:t>
      </w:r>
    </w:p>
    <w:p w14:paraId="283B494B" w14:textId="6224F1DC" w:rsidR="4002DB8F" w:rsidRDefault="4002DB8F" w:rsidP="60344C81">
      <w:pPr>
        <w:pStyle w:val="ListParagraph"/>
        <w:numPr>
          <w:ilvl w:val="1"/>
          <w:numId w:val="25"/>
        </w:numPr>
        <w:spacing w:line="257" w:lineRule="auto"/>
        <w:rPr>
          <w:rFonts w:eastAsia="Calibri"/>
          <w:lang w:val="en-GB"/>
        </w:rPr>
      </w:pPr>
      <w:r w:rsidRPr="60344C81">
        <w:rPr>
          <w:rFonts w:eastAsia="Calibri"/>
          <w:lang w:val="en-GB"/>
        </w:rPr>
        <w:t>A standardized way of working and communicating with ESDL (e.g. which units / descriptions / process do we use while communicating)</w:t>
      </w:r>
    </w:p>
    <w:p w14:paraId="007AA2A7" w14:textId="6BC5D441" w:rsidR="4002DB8F" w:rsidRDefault="4002DB8F" w:rsidP="60344C81">
      <w:pPr>
        <w:pStyle w:val="ListParagraph"/>
        <w:numPr>
          <w:ilvl w:val="1"/>
          <w:numId w:val="25"/>
        </w:numPr>
        <w:spacing w:line="257" w:lineRule="auto"/>
        <w:rPr>
          <w:rFonts w:eastAsia="Calibri"/>
          <w:lang w:val="en-GB"/>
        </w:rPr>
      </w:pPr>
      <w:r w:rsidRPr="60344C81">
        <w:rPr>
          <w:rFonts w:eastAsia="Calibri"/>
          <w:lang w:val="en-GB"/>
        </w:rPr>
        <w:t xml:space="preserve">An easy way to generate an </w:t>
      </w:r>
      <w:proofErr w:type="gramStart"/>
      <w:r w:rsidRPr="60344C81">
        <w:rPr>
          <w:rFonts w:eastAsia="Calibri"/>
          <w:lang w:val="en-GB"/>
        </w:rPr>
        <w:t>ESDL</w:t>
      </w:r>
      <w:proofErr w:type="gramEnd"/>
    </w:p>
    <w:p w14:paraId="1D3C9FA0" w14:textId="70B73BE3" w:rsidR="01B74B27" w:rsidRDefault="01B74B27" w:rsidP="60344C81">
      <w:pPr>
        <w:pStyle w:val="ListParagraph"/>
        <w:numPr>
          <w:ilvl w:val="0"/>
          <w:numId w:val="25"/>
        </w:numPr>
        <w:spacing w:line="257" w:lineRule="auto"/>
        <w:rPr>
          <w:rFonts w:eastAsia="Calibri"/>
          <w:lang w:val="en-GB"/>
        </w:rPr>
      </w:pPr>
      <w:r w:rsidRPr="60344C81">
        <w:rPr>
          <w:rFonts w:eastAsia="Calibri"/>
          <w:lang w:val="en-GB"/>
        </w:rPr>
        <w:t>(More) IT expertise is essential in future projects.</w:t>
      </w:r>
    </w:p>
    <w:p w14:paraId="40126E49" w14:textId="76C6D780" w:rsidR="58F9E8B3" w:rsidRPr="003A7E50" w:rsidRDefault="58F9E8B3" w:rsidP="58F9E8B3">
      <w:pPr>
        <w:rPr>
          <w:lang w:val="en-GB"/>
        </w:rPr>
      </w:pPr>
    </w:p>
    <w:sectPr w:rsidR="58F9E8B3" w:rsidRPr="003A7E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B3139" w14:textId="77777777" w:rsidR="00A52707" w:rsidRDefault="00A52707" w:rsidP="00F34F16">
      <w:pPr>
        <w:spacing w:after="0" w:line="240" w:lineRule="auto"/>
      </w:pPr>
      <w:r>
        <w:separator/>
      </w:r>
    </w:p>
  </w:endnote>
  <w:endnote w:type="continuationSeparator" w:id="0">
    <w:p w14:paraId="22EBD5A7" w14:textId="77777777" w:rsidR="00A52707" w:rsidRDefault="00A52707" w:rsidP="00F34F16">
      <w:pPr>
        <w:spacing w:after="0" w:line="240" w:lineRule="auto"/>
      </w:pPr>
      <w:r>
        <w:continuationSeparator/>
      </w:r>
    </w:p>
  </w:endnote>
  <w:endnote w:type="continuationNotice" w:id="1">
    <w:p w14:paraId="0834F96C" w14:textId="77777777" w:rsidR="00A52707" w:rsidRDefault="00A527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quot;Calibri Light&quot;,sans-serif">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6FA7A" w14:textId="77777777" w:rsidR="00A52707" w:rsidRDefault="00A52707" w:rsidP="00F34F16">
      <w:pPr>
        <w:spacing w:after="0" w:line="240" w:lineRule="auto"/>
      </w:pPr>
      <w:r>
        <w:separator/>
      </w:r>
    </w:p>
  </w:footnote>
  <w:footnote w:type="continuationSeparator" w:id="0">
    <w:p w14:paraId="1C8C2496" w14:textId="77777777" w:rsidR="00A52707" w:rsidRDefault="00A52707" w:rsidP="00F34F16">
      <w:pPr>
        <w:spacing w:after="0" w:line="240" w:lineRule="auto"/>
      </w:pPr>
      <w:r>
        <w:continuationSeparator/>
      </w:r>
    </w:p>
  </w:footnote>
  <w:footnote w:type="continuationNotice" w:id="1">
    <w:p w14:paraId="6DCD670C" w14:textId="77777777" w:rsidR="00A52707" w:rsidRDefault="00A52707">
      <w:pPr>
        <w:spacing w:after="0" w:line="240" w:lineRule="auto"/>
      </w:pPr>
    </w:p>
  </w:footnote>
  <w:footnote w:id="2">
    <w:p w14:paraId="7DE98504" w14:textId="4D7B7476" w:rsidR="00F34F16" w:rsidRPr="00F34F16" w:rsidRDefault="00F34F16">
      <w:pPr>
        <w:pStyle w:val="FootnoteText"/>
        <w:rPr>
          <w:lang w:val="nl-NL"/>
        </w:rPr>
      </w:pPr>
      <w:r>
        <w:rPr>
          <w:rStyle w:val="FootnoteReference"/>
        </w:rPr>
        <w:footnoteRef/>
      </w:r>
      <w:r>
        <w:t xml:space="preserve"> </w:t>
      </w:r>
      <w:r w:rsidRPr="00F34F16">
        <w:t>https://nl.wikipedia.org/wiki/Dunkelflaute</w:t>
      </w:r>
    </w:p>
  </w:footnote>
  <w:footnote w:id="3">
    <w:p w14:paraId="4CD6A447" w14:textId="53E5A16E" w:rsidR="00F83442" w:rsidRDefault="00F83442">
      <w:pPr>
        <w:pStyle w:val="FootnoteText"/>
      </w:pPr>
      <w:r>
        <w:rPr>
          <w:rStyle w:val="FootnoteReference"/>
        </w:rPr>
        <w:footnoteRef/>
      </w:r>
      <w:r>
        <w:t xml:space="preserve"> </w:t>
      </w:r>
      <w:r w:rsidR="0094122C" w:rsidRPr="0094122C">
        <w:t>https://www.aimms.com/</w:t>
      </w:r>
    </w:p>
  </w:footnote>
</w:footnotes>
</file>

<file path=word/intelligence2.xml><?xml version="1.0" encoding="utf-8"?>
<int2:intelligence xmlns:int2="http://schemas.microsoft.com/office/intelligence/2020/intelligence" xmlns:oel="http://schemas.microsoft.com/office/2019/extlst">
  <int2:observations>
    <int2:textHash int2:hashCode="CUsP4OMChUrxMR" int2:id="4WkhHgbT">
      <int2:state int2:value="Rejected" int2:type="AugLoop_Text_Critique"/>
    </int2:textHash>
    <int2:textHash int2:hashCode="NWuiMCG+Zq+rL/" int2:id="TdPOWzJo">
      <int2:state int2:value="Rejected" int2:type="AugLoop_Text_Critique"/>
    </int2:textHash>
    <int2:textHash int2:hashCode="OH2wFpk7XrvrEq" int2:id="VYz05ec1">
      <int2:state int2:value="Rejected" int2:type="AugLoop_Text_Critique"/>
    </int2:textHash>
    <int2:textHash int2:hashCode="gYhMohrNYpvvuS" int2:id="hxVYYVd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555"/>
    <w:multiLevelType w:val="hybridMultilevel"/>
    <w:tmpl w:val="24E85E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AD5C04"/>
    <w:multiLevelType w:val="hybridMultilevel"/>
    <w:tmpl w:val="9CAE4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B8AC7"/>
    <w:multiLevelType w:val="hybridMultilevel"/>
    <w:tmpl w:val="FFFFFFFF"/>
    <w:lvl w:ilvl="0" w:tplc="35404B76">
      <w:start w:val="1"/>
      <w:numFmt w:val="decimal"/>
      <w:lvlText w:val="%1."/>
      <w:lvlJc w:val="left"/>
      <w:pPr>
        <w:ind w:left="720" w:hanging="360"/>
      </w:pPr>
    </w:lvl>
    <w:lvl w:ilvl="1" w:tplc="4A5C1288">
      <w:start w:val="1"/>
      <w:numFmt w:val="lowerLetter"/>
      <w:lvlText w:val="%2."/>
      <w:lvlJc w:val="left"/>
      <w:pPr>
        <w:ind w:left="1440" w:hanging="360"/>
      </w:pPr>
    </w:lvl>
    <w:lvl w:ilvl="2" w:tplc="58B20716">
      <w:start w:val="1"/>
      <w:numFmt w:val="lowerRoman"/>
      <w:lvlText w:val="%3."/>
      <w:lvlJc w:val="right"/>
      <w:pPr>
        <w:ind w:left="2160" w:hanging="180"/>
      </w:pPr>
    </w:lvl>
    <w:lvl w:ilvl="3" w:tplc="41A2657A">
      <w:start w:val="1"/>
      <w:numFmt w:val="decimal"/>
      <w:lvlText w:val="%4."/>
      <w:lvlJc w:val="left"/>
      <w:pPr>
        <w:ind w:left="2880" w:hanging="360"/>
      </w:pPr>
    </w:lvl>
    <w:lvl w:ilvl="4" w:tplc="7046A360">
      <w:start w:val="1"/>
      <w:numFmt w:val="lowerLetter"/>
      <w:lvlText w:val="%5."/>
      <w:lvlJc w:val="left"/>
      <w:pPr>
        <w:ind w:left="3600" w:hanging="360"/>
      </w:pPr>
    </w:lvl>
    <w:lvl w:ilvl="5" w:tplc="04E04BE6">
      <w:start w:val="1"/>
      <w:numFmt w:val="lowerRoman"/>
      <w:lvlText w:val="%6."/>
      <w:lvlJc w:val="right"/>
      <w:pPr>
        <w:ind w:left="4320" w:hanging="180"/>
      </w:pPr>
    </w:lvl>
    <w:lvl w:ilvl="6" w:tplc="4EC8BD64">
      <w:start w:val="1"/>
      <w:numFmt w:val="decimal"/>
      <w:lvlText w:val="%7."/>
      <w:lvlJc w:val="left"/>
      <w:pPr>
        <w:ind w:left="5040" w:hanging="360"/>
      </w:pPr>
    </w:lvl>
    <w:lvl w:ilvl="7" w:tplc="48F0AE3A">
      <w:start w:val="1"/>
      <w:numFmt w:val="lowerLetter"/>
      <w:lvlText w:val="%8."/>
      <w:lvlJc w:val="left"/>
      <w:pPr>
        <w:ind w:left="5760" w:hanging="360"/>
      </w:pPr>
    </w:lvl>
    <w:lvl w:ilvl="8" w:tplc="53B2626A">
      <w:start w:val="1"/>
      <w:numFmt w:val="lowerRoman"/>
      <w:lvlText w:val="%9."/>
      <w:lvlJc w:val="right"/>
      <w:pPr>
        <w:ind w:left="6480" w:hanging="180"/>
      </w:pPr>
    </w:lvl>
  </w:abstractNum>
  <w:abstractNum w:abstractNumId="3" w15:restartNumberingAfterBreak="0">
    <w:nsid w:val="0C72B482"/>
    <w:multiLevelType w:val="hybridMultilevel"/>
    <w:tmpl w:val="5180FCB6"/>
    <w:lvl w:ilvl="0" w:tplc="709CAE22">
      <w:start w:val="1"/>
      <w:numFmt w:val="bullet"/>
      <w:lvlText w:val="-"/>
      <w:lvlJc w:val="left"/>
      <w:pPr>
        <w:ind w:left="720" w:hanging="360"/>
      </w:pPr>
      <w:rPr>
        <w:rFonts w:ascii="Symbol" w:hAnsi="Symbol" w:hint="default"/>
      </w:rPr>
    </w:lvl>
    <w:lvl w:ilvl="1" w:tplc="C0F28D2C">
      <w:start w:val="1"/>
      <w:numFmt w:val="bullet"/>
      <w:lvlText w:val="o"/>
      <w:lvlJc w:val="left"/>
      <w:pPr>
        <w:ind w:left="1440" w:hanging="360"/>
      </w:pPr>
      <w:rPr>
        <w:rFonts w:ascii="Courier New" w:hAnsi="Courier New" w:hint="default"/>
      </w:rPr>
    </w:lvl>
    <w:lvl w:ilvl="2" w:tplc="3F82AF22">
      <w:start w:val="1"/>
      <w:numFmt w:val="bullet"/>
      <w:lvlText w:val=""/>
      <w:lvlJc w:val="left"/>
      <w:pPr>
        <w:ind w:left="2160" w:hanging="360"/>
      </w:pPr>
      <w:rPr>
        <w:rFonts w:ascii="Wingdings" w:hAnsi="Wingdings" w:hint="default"/>
      </w:rPr>
    </w:lvl>
    <w:lvl w:ilvl="3" w:tplc="2DEAB382">
      <w:start w:val="1"/>
      <w:numFmt w:val="bullet"/>
      <w:lvlText w:val=""/>
      <w:lvlJc w:val="left"/>
      <w:pPr>
        <w:ind w:left="2880" w:hanging="360"/>
      </w:pPr>
      <w:rPr>
        <w:rFonts w:ascii="Symbol" w:hAnsi="Symbol" w:hint="default"/>
      </w:rPr>
    </w:lvl>
    <w:lvl w:ilvl="4" w:tplc="F0BAC7E8">
      <w:start w:val="1"/>
      <w:numFmt w:val="bullet"/>
      <w:lvlText w:val="o"/>
      <w:lvlJc w:val="left"/>
      <w:pPr>
        <w:ind w:left="3600" w:hanging="360"/>
      </w:pPr>
      <w:rPr>
        <w:rFonts w:ascii="Courier New" w:hAnsi="Courier New" w:hint="default"/>
      </w:rPr>
    </w:lvl>
    <w:lvl w:ilvl="5" w:tplc="ACCA2CCE">
      <w:start w:val="1"/>
      <w:numFmt w:val="bullet"/>
      <w:lvlText w:val=""/>
      <w:lvlJc w:val="left"/>
      <w:pPr>
        <w:ind w:left="4320" w:hanging="360"/>
      </w:pPr>
      <w:rPr>
        <w:rFonts w:ascii="Wingdings" w:hAnsi="Wingdings" w:hint="default"/>
      </w:rPr>
    </w:lvl>
    <w:lvl w:ilvl="6" w:tplc="2ECE0FD2">
      <w:start w:val="1"/>
      <w:numFmt w:val="bullet"/>
      <w:lvlText w:val=""/>
      <w:lvlJc w:val="left"/>
      <w:pPr>
        <w:ind w:left="5040" w:hanging="360"/>
      </w:pPr>
      <w:rPr>
        <w:rFonts w:ascii="Symbol" w:hAnsi="Symbol" w:hint="default"/>
      </w:rPr>
    </w:lvl>
    <w:lvl w:ilvl="7" w:tplc="4E20AE78">
      <w:start w:val="1"/>
      <w:numFmt w:val="bullet"/>
      <w:lvlText w:val="o"/>
      <w:lvlJc w:val="left"/>
      <w:pPr>
        <w:ind w:left="5760" w:hanging="360"/>
      </w:pPr>
      <w:rPr>
        <w:rFonts w:ascii="Courier New" w:hAnsi="Courier New" w:hint="default"/>
      </w:rPr>
    </w:lvl>
    <w:lvl w:ilvl="8" w:tplc="D034D6DE">
      <w:start w:val="1"/>
      <w:numFmt w:val="bullet"/>
      <w:lvlText w:val=""/>
      <w:lvlJc w:val="left"/>
      <w:pPr>
        <w:ind w:left="6480" w:hanging="360"/>
      </w:pPr>
      <w:rPr>
        <w:rFonts w:ascii="Wingdings" w:hAnsi="Wingdings" w:hint="default"/>
      </w:rPr>
    </w:lvl>
  </w:abstractNum>
  <w:abstractNum w:abstractNumId="4" w15:restartNumberingAfterBreak="0">
    <w:nsid w:val="0CFEA552"/>
    <w:multiLevelType w:val="hybridMultilevel"/>
    <w:tmpl w:val="90DA8FAC"/>
    <w:lvl w:ilvl="0" w:tplc="0809000F">
      <w:start w:val="1"/>
      <w:numFmt w:val="decimal"/>
      <w:lvlText w:val="%1."/>
      <w:lvlJc w:val="left"/>
      <w:pPr>
        <w:ind w:left="720" w:hanging="360"/>
      </w:pPr>
    </w:lvl>
    <w:lvl w:ilvl="1" w:tplc="D1A8C1A4">
      <w:start w:val="1"/>
      <w:numFmt w:val="lowerLetter"/>
      <w:lvlText w:val="%2."/>
      <w:lvlJc w:val="left"/>
      <w:pPr>
        <w:ind w:left="1440" w:hanging="360"/>
      </w:pPr>
    </w:lvl>
    <w:lvl w:ilvl="2" w:tplc="364444FA">
      <w:start w:val="1"/>
      <w:numFmt w:val="lowerRoman"/>
      <w:lvlText w:val="%3."/>
      <w:lvlJc w:val="right"/>
      <w:pPr>
        <w:ind w:left="2160" w:hanging="180"/>
      </w:pPr>
    </w:lvl>
    <w:lvl w:ilvl="3" w:tplc="B3C4F656">
      <w:start w:val="1"/>
      <w:numFmt w:val="decimal"/>
      <w:lvlText w:val="%4."/>
      <w:lvlJc w:val="left"/>
      <w:pPr>
        <w:ind w:left="2880" w:hanging="360"/>
      </w:pPr>
    </w:lvl>
    <w:lvl w:ilvl="4" w:tplc="EB0A6C34">
      <w:start w:val="1"/>
      <w:numFmt w:val="lowerLetter"/>
      <w:lvlText w:val="%5."/>
      <w:lvlJc w:val="left"/>
      <w:pPr>
        <w:ind w:left="3600" w:hanging="360"/>
      </w:pPr>
    </w:lvl>
    <w:lvl w:ilvl="5" w:tplc="63C6125A">
      <w:start w:val="1"/>
      <w:numFmt w:val="lowerRoman"/>
      <w:lvlText w:val="%6."/>
      <w:lvlJc w:val="right"/>
      <w:pPr>
        <w:ind w:left="4320" w:hanging="180"/>
      </w:pPr>
    </w:lvl>
    <w:lvl w:ilvl="6" w:tplc="4EA4693A">
      <w:start w:val="1"/>
      <w:numFmt w:val="decimal"/>
      <w:lvlText w:val="%7."/>
      <w:lvlJc w:val="left"/>
      <w:pPr>
        <w:ind w:left="5040" w:hanging="360"/>
      </w:pPr>
    </w:lvl>
    <w:lvl w:ilvl="7" w:tplc="6EC03E98">
      <w:start w:val="1"/>
      <w:numFmt w:val="lowerLetter"/>
      <w:lvlText w:val="%8."/>
      <w:lvlJc w:val="left"/>
      <w:pPr>
        <w:ind w:left="5760" w:hanging="360"/>
      </w:pPr>
    </w:lvl>
    <w:lvl w:ilvl="8" w:tplc="ABCAF0D2">
      <w:start w:val="1"/>
      <w:numFmt w:val="lowerRoman"/>
      <w:lvlText w:val="%9."/>
      <w:lvlJc w:val="right"/>
      <w:pPr>
        <w:ind w:left="6480" w:hanging="180"/>
      </w:pPr>
    </w:lvl>
  </w:abstractNum>
  <w:abstractNum w:abstractNumId="5" w15:restartNumberingAfterBreak="0">
    <w:nsid w:val="0DCF6257"/>
    <w:multiLevelType w:val="hybridMultilevel"/>
    <w:tmpl w:val="E5FCB9E0"/>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6" w15:restartNumberingAfterBreak="0">
    <w:nsid w:val="0F753C09"/>
    <w:multiLevelType w:val="hybridMultilevel"/>
    <w:tmpl w:val="C17C6BE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6C0AFBE"/>
    <w:multiLevelType w:val="hybridMultilevel"/>
    <w:tmpl w:val="FF32E282"/>
    <w:lvl w:ilvl="0" w:tplc="4ED259F4">
      <w:start w:val="1"/>
      <w:numFmt w:val="bullet"/>
      <w:lvlText w:val="-"/>
      <w:lvlJc w:val="left"/>
      <w:pPr>
        <w:ind w:left="720" w:hanging="360"/>
      </w:pPr>
      <w:rPr>
        <w:rFonts w:ascii="&quot;Calibri Light&quot;,sans-serif" w:hAnsi="&quot;Calibri Light&quot;,sans-serif" w:hint="default"/>
      </w:rPr>
    </w:lvl>
    <w:lvl w:ilvl="1" w:tplc="3F1EF54E">
      <w:start w:val="1"/>
      <w:numFmt w:val="bullet"/>
      <w:lvlText w:val="o"/>
      <w:lvlJc w:val="left"/>
      <w:pPr>
        <w:ind w:left="1440" w:hanging="360"/>
      </w:pPr>
      <w:rPr>
        <w:rFonts w:ascii="Courier New" w:hAnsi="Courier New" w:hint="default"/>
      </w:rPr>
    </w:lvl>
    <w:lvl w:ilvl="2" w:tplc="4DA07618">
      <w:start w:val="1"/>
      <w:numFmt w:val="bullet"/>
      <w:lvlText w:val=""/>
      <w:lvlJc w:val="left"/>
      <w:pPr>
        <w:ind w:left="2160" w:hanging="360"/>
      </w:pPr>
      <w:rPr>
        <w:rFonts w:ascii="Wingdings" w:hAnsi="Wingdings" w:hint="default"/>
      </w:rPr>
    </w:lvl>
    <w:lvl w:ilvl="3" w:tplc="E594F624">
      <w:start w:val="1"/>
      <w:numFmt w:val="bullet"/>
      <w:lvlText w:val=""/>
      <w:lvlJc w:val="left"/>
      <w:pPr>
        <w:ind w:left="2880" w:hanging="360"/>
      </w:pPr>
      <w:rPr>
        <w:rFonts w:ascii="Symbol" w:hAnsi="Symbol" w:hint="default"/>
      </w:rPr>
    </w:lvl>
    <w:lvl w:ilvl="4" w:tplc="7B1A1CD8">
      <w:start w:val="1"/>
      <w:numFmt w:val="bullet"/>
      <w:lvlText w:val="o"/>
      <w:lvlJc w:val="left"/>
      <w:pPr>
        <w:ind w:left="3600" w:hanging="360"/>
      </w:pPr>
      <w:rPr>
        <w:rFonts w:ascii="Courier New" w:hAnsi="Courier New" w:hint="default"/>
      </w:rPr>
    </w:lvl>
    <w:lvl w:ilvl="5" w:tplc="F702B12A">
      <w:start w:val="1"/>
      <w:numFmt w:val="bullet"/>
      <w:lvlText w:val=""/>
      <w:lvlJc w:val="left"/>
      <w:pPr>
        <w:ind w:left="4320" w:hanging="360"/>
      </w:pPr>
      <w:rPr>
        <w:rFonts w:ascii="Wingdings" w:hAnsi="Wingdings" w:hint="default"/>
      </w:rPr>
    </w:lvl>
    <w:lvl w:ilvl="6" w:tplc="4D8C475A">
      <w:start w:val="1"/>
      <w:numFmt w:val="bullet"/>
      <w:lvlText w:val=""/>
      <w:lvlJc w:val="left"/>
      <w:pPr>
        <w:ind w:left="5040" w:hanging="360"/>
      </w:pPr>
      <w:rPr>
        <w:rFonts w:ascii="Symbol" w:hAnsi="Symbol" w:hint="default"/>
      </w:rPr>
    </w:lvl>
    <w:lvl w:ilvl="7" w:tplc="B72C82D4">
      <w:start w:val="1"/>
      <w:numFmt w:val="bullet"/>
      <w:lvlText w:val="o"/>
      <w:lvlJc w:val="left"/>
      <w:pPr>
        <w:ind w:left="5760" w:hanging="360"/>
      </w:pPr>
      <w:rPr>
        <w:rFonts w:ascii="Courier New" w:hAnsi="Courier New" w:hint="default"/>
      </w:rPr>
    </w:lvl>
    <w:lvl w:ilvl="8" w:tplc="9D02CAAE">
      <w:start w:val="1"/>
      <w:numFmt w:val="bullet"/>
      <w:lvlText w:val=""/>
      <w:lvlJc w:val="left"/>
      <w:pPr>
        <w:ind w:left="6480" w:hanging="360"/>
      </w:pPr>
      <w:rPr>
        <w:rFonts w:ascii="Wingdings" w:hAnsi="Wingdings" w:hint="default"/>
      </w:rPr>
    </w:lvl>
  </w:abstractNum>
  <w:abstractNum w:abstractNumId="8" w15:restartNumberingAfterBreak="0">
    <w:nsid w:val="188C5A63"/>
    <w:multiLevelType w:val="hybridMultilevel"/>
    <w:tmpl w:val="92E6F5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FB05268"/>
    <w:multiLevelType w:val="hybridMultilevel"/>
    <w:tmpl w:val="480A033E"/>
    <w:lvl w:ilvl="0" w:tplc="AD8A393A">
      <w:start w:val="1"/>
      <w:numFmt w:val="decimal"/>
      <w:lvlText w:val="%1."/>
      <w:lvlJc w:val="left"/>
      <w:pPr>
        <w:ind w:left="720" w:hanging="360"/>
      </w:pPr>
    </w:lvl>
    <w:lvl w:ilvl="1" w:tplc="EB50FA28">
      <w:start w:val="1"/>
      <w:numFmt w:val="lowerLetter"/>
      <w:lvlText w:val="%2."/>
      <w:lvlJc w:val="left"/>
      <w:pPr>
        <w:ind w:left="1440" w:hanging="360"/>
      </w:pPr>
    </w:lvl>
    <w:lvl w:ilvl="2" w:tplc="61FEB9C2">
      <w:start w:val="1"/>
      <w:numFmt w:val="lowerRoman"/>
      <w:lvlText w:val="%3."/>
      <w:lvlJc w:val="right"/>
      <w:pPr>
        <w:ind w:left="2160" w:hanging="180"/>
      </w:pPr>
    </w:lvl>
    <w:lvl w:ilvl="3" w:tplc="F85A4D06">
      <w:start w:val="1"/>
      <w:numFmt w:val="decimal"/>
      <w:lvlText w:val="%4."/>
      <w:lvlJc w:val="left"/>
      <w:pPr>
        <w:ind w:left="2880" w:hanging="360"/>
      </w:pPr>
    </w:lvl>
    <w:lvl w:ilvl="4" w:tplc="52087690">
      <w:start w:val="1"/>
      <w:numFmt w:val="lowerLetter"/>
      <w:lvlText w:val="%5."/>
      <w:lvlJc w:val="left"/>
      <w:pPr>
        <w:ind w:left="3600" w:hanging="360"/>
      </w:pPr>
    </w:lvl>
    <w:lvl w:ilvl="5" w:tplc="CF0A5700">
      <w:start w:val="1"/>
      <w:numFmt w:val="lowerRoman"/>
      <w:lvlText w:val="%6."/>
      <w:lvlJc w:val="right"/>
      <w:pPr>
        <w:ind w:left="4320" w:hanging="180"/>
      </w:pPr>
    </w:lvl>
    <w:lvl w:ilvl="6" w:tplc="35B6F8CC">
      <w:start w:val="1"/>
      <w:numFmt w:val="decimal"/>
      <w:lvlText w:val="%7."/>
      <w:lvlJc w:val="left"/>
      <w:pPr>
        <w:ind w:left="5040" w:hanging="360"/>
      </w:pPr>
    </w:lvl>
    <w:lvl w:ilvl="7" w:tplc="38CEBDD6">
      <w:start w:val="1"/>
      <w:numFmt w:val="lowerLetter"/>
      <w:lvlText w:val="%8."/>
      <w:lvlJc w:val="left"/>
      <w:pPr>
        <w:ind w:left="5760" w:hanging="360"/>
      </w:pPr>
    </w:lvl>
    <w:lvl w:ilvl="8" w:tplc="3E0CBDBE">
      <w:start w:val="1"/>
      <w:numFmt w:val="lowerRoman"/>
      <w:lvlText w:val="%9."/>
      <w:lvlJc w:val="right"/>
      <w:pPr>
        <w:ind w:left="6480" w:hanging="180"/>
      </w:pPr>
    </w:lvl>
  </w:abstractNum>
  <w:abstractNum w:abstractNumId="10" w15:restartNumberingAfterBreak="0">
    <w:nsid w:val="29C362F5"/>
    <w:multiLevelType w:val="hybridMultilevel"/>
    <w:tmpl w:val="386E66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B8D0896"/>
    <w:multiLevelType w:val="hybridMultilevel"/>
    <w:tmpl w:val="336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1B6F3E"/>
    <w:multiLevelType w:val="hybridMultilevel"/>
    <w:tmpl w:val="FFFFFFFF"/>
    <w:lvl w:ilvl="0" w:tplc="E21E2824">
      <w:start w:val="1"/>
      <w:numFmt w:val="bullet"/>
      <w:lvlText w:val=""/>
      <w:lvlJc w:val="left"/>
      <w:pPr>
        <w:ind w:left="720" w:hanging="360"/>
      </w:pPr>
      <w:rPr>
        <w:rFonts w:ascii="Symbol" w:hAnsi="Symbol" w:hint="default"/>
      </w:rPr>
    </w:lvl>
    <w:lvl w:ilvl="1" w:tplc="75221F10">
      <w:start w:val="1"/>
      <w:numFmt w:val="bullet"/>
      <w:lvlText w:val=""/>
      <w:lvlJc w:val="left"/>
      <w:pPr>
        <w:ind w:left="1440" w:hanging="360"/>
      </w:pPr>
      <w:rPr>
        <w:rFonts w:ascii="Symbol" w:hAnsi="Symbol" w:hint="default"/>
      </w:rPr>
    </w:lvl>
    <w:lvl w:ilvl="2" w:tplc="E8F8FE10">
      <w:start w:val="1"/>
      <w:numFmt w:val="bullet"/>
      <w:lvlText w:val=""/>
      <w:lvlJc w:val="left"/>
      <w:pPr>
        <w:ind w:left="2160" w:hanging="360"/>
      </w:pPr>
      <w:rPr>
        <w:rFonts w:ascii="Wingdings" w:hAnsi="Wingdings" w:hint="default"/>
      </w:rPr>
    </w:lvl>
    <w:lvl w:ilvl="3" w:tplc="34669A38">
      <w:start w:val="1"/>
      <w:numFmt w:val="bullet"/>
      <w:lvlText w:val=""/>
      <w:lvlJc w:val="left"/>
      <w:pPr>
        <w:ind w:left="2880" w:hanging="360"/>
      </w:pPr>
      <w:rPr>
        <w:rFonts w:ascii="Symbol" w:hAnsi="Symbol" w:hint="default"/>
      </w:rPr>
    </w:lvl>
    <w:lvl w:ilvl="4" w:tplc="CB0892A2">
      <w:start w:val="1"/>
      <w:numFmt w:val="bullet"/>
      <w:lvlText w:val="o"/>
      <w:lvlJc w:val="left"/>
      <w:pPr>
        <w:ind w:left="3600" w:hanging="360"/>
      </w:pPr>
      <w:rPr>
        <w:rFonts w:ascii="Courier New" w:hAnsi="Courier New" w:hint="default"/>
      </w:rPr>
    </w:lvl>
    <w:lvl w:ilvl="5" w:tplc="CB482DDA">
      <w:start w:val="1"/>
      <w:numFmt w:val="bullet"/>
      <w:lvlText w:val=""/>
      <w:lvlJc w:val="left"/>
      <w:pPr>
        <w:ind w:left="4320" w:hanging="360"/>
      </w:pPr>
      <w:rPr>
        <w:rFonts w:ascii="Wingdings" w:hAnsi="Wingdings" w:hint="default"/>
      </w:rPr>
    </w:lvl>
    <w:lvl w:ilvl="6" w:tplc="82C8CBE8">
      <w:start w:val="1"/>
      <w:numFmt w:val="bullet"/>
      <w:lvlText w:val=""/>
      <w:lvlJc w:val="left"/>
      <w:pPr>
        <w:ind w:left="5040" w:hanging="360"/>
      </w:pPr>
      <w:rPr>
        <w:rFonts w:ascii="Symbol" w:hAnsi="Symbol" w:hint="default"/>
      </w:rPr>
    </w:lvl>
    <w:lvl w:ilvl="7" w:tplc="3D8EBC64">
      <w:start w:val="1"/>
      <w:numFmt w:val="bullet"/>
      <w:lvlText w:val="o"/>
      <w:lvlJc w:val="left"/>
      <w:pPr>
        <w:ind w:left="5760" w:hanging="360"/>
      </w:pPr>
      <w:rPr>
        <w:rFonts w:ascii="Courier New" w:hAnsi="Courier New" w:hint="default"/>
      </w:rPr>
    </w:lvl>
    <w:lvl w:ilvl="8" w:tplc="FA005634">
      <w:start w:val="1"/>
      <w:numFmt w:val="bullet"/>
      <w:lvlText w:val=""/>
      <w:lvlJc w:val="left"/>
      <w:pPr>
        <w:ind w:left="6480" w:hanging="360"/>
      </w:pPr>
      <w:rPr>
        <w:rFonts w:ascii="Wingdings" w:hAnsi="Wingdings" w:hint="default"/>
      </w:rPr>
    </w:lvl>
  </w:abstractNum>
  <w:abstractNum w:abstractNumId="13" w15:restartNumberingAfterBreak="0">
    <w:nsid w:val="42DC05E1"/>
    <w:multiLevelType w:val="hybridMultilevel"/>
    <w:tmpl w:val="D50CC4DA"/>
    <w:lvl w:ilvl="0" w:tplc="8CD8C06C">
      <w:start w:val="1"/>
      <w:numFmt w:val="bullet"/>
      <w:lvlText w:val=""/>
      <w:lvlJc w:val="left"/>
      <w:pPr>
        <w:ind w:left="720" w:hanging="360"/>
      </w:pPr>
      <w:rPr>
        <w:rFonts w:ascii="Symbol" w:hAnsi="Symbol" w:hint="default"/>
      </w:rPr>
    </w:lvl>
    <w:lvl w:ilvl="1" w:tplc="7C7E8DAA">
      <w:start w:val="1"/>
      <w:numFmt w:val="bullet"/>
      <w:lvlText w:val="o"/>
      <w:lvlJc w:val="left"/>
      <w:pPr>
        <w:ind w:left="1440" w:hanging="360"/>
      </w:pPr>
      <w:rPr>
        <w:rFonts w:ascii="Courier New" w:hAnsi="Courier New" w:hint="default"/>
      </w:rPr>
    </w:lvl>
    <w:lvl w:ilvl="2" w:tplc="4B00A168">
      <w:start w:val="1"/>
      <w:numFmt w:val="bullet"/>
      <w:lvlText w:val=""/>
      <w:lvlJc w:val="left"/>
      <w:pPr>
        <w:ind w:left="2160" w:hanging="360"/>
      </w:pPr>
      <w:rPr>
        <w:rFonts w:ascii="Wingdings" w:hAnsi="Wingdings" w:hint="default"/>
      </w:rPr>
    </w:lvl>
    <w:lvl w:ilvl="3" w:tplc="7BBEA8DC">
      <w:start w:val="1"/>
      <w:numFmt w:val="bullet"/>
      <w:lvlText w:val=""/>
      <w:lvlJc w:val="left"/>
      <w:pPr>
        <w:ind w:left="2880" w:hanging="360"/>
      </w:pPr>
      <w:rPr>
        <w:rFonts w:ascii="Symbol" w:hAnsi="Symbol" w:hint="default"/>
      </w:rPr>
    </w:lvl>
    <w:lvl w:ilvl="4" w:tplc="A56A852E">
      <w:start w:val="1"/>
      <w:numFmt w:val="bullet"/>
      <w:lvlText w:val="o"/>
      <w:lvlJc w:val="left"/>
      <w:pPr>
        <w:ind w:left="3600" w:hanging="360"/>
      </w:pPr>
      <w:rPr>
        <w:rFonts w:ascii="Courier New" w:hAnsi="Courier New" w:hint="default"/>
      </w:rPr>
    </w:lvl>
    <w:lvl w:ilvl="5" w:tplc="BF92B66A">
      <w:start w:val="1"/>
      <w:numFmt w:val="bullet"/>
      <w:lvlText w:val=""/>
      <w:lvlJc w:val="left"/>
      <w:pPr>
        <w:ind w:left="4320" w:hanging="360"/>
      </w:pPr>
      <w:rPr>
        <w:rFonts w:ascii="Wingdings" w:hAnsi="Wingdings" w:hint="default"/>
      </w:rPr>
    </w:lvl>
    <w:lvl w:ilvl="6" w:tplc="8BD887E8">
      <w:start w:val="1"/>
      <w:numFmt w:val="bullet"/>
      <w:lvlText w:val=""/>
      <w:lvlJc w:val="left"/>
      <w:pPr>
        <w:ind w:left="5040" w:hanging="360"/>
      </w:pPr>
      <w:rPr>
        <w:rFonts w:ascii="Symbol" w:hAnsi="Symbol" w:hint="default"/>
      </w:rPr>
    </w:lvl>
    <w:lvl w:ilvl="7" w:tplc="6FC68572">
      <w:start w:val="1"/>
      <w:numFmt w:val="bullet"/>
      <w:lvlText w:val="o"/>
      <w:lvlJc w:val="left"/>
      <w:pPr>
        <w:ind w:left="5760" w:hanging="360"/>
      </w:pPr>
      <w:rPr>
        <w:rFonts w:ascii="Courier New" w:hAnsi="Courier New" w:hint="default"/>
      </w:rPr>
    </w:lvl>
    <w:lvl w:ilvl="8" w:tplc="E55CB15A">
      <w:start w:val="1"/>
      <w:numFmt w:val="bullet"/>
      <w:lvlText w:val=""/>
      <w:lvlJc w:val="left"/>
      <w:pPr>
        <w:ind w:left="6480" w:hanging="360"/>
      </w:pPr>
      <w:rPr>
        <w:rFonts w:ascii="Wingdings" w:hAnsi="Wingdings" w:hint="default"/>
      </w:rPr>
    </w:lvl>
  </w:abstractNum>
  <w:abstractNum w:abstractNumId="14" w15:restartNumberingAfterBreak="0">
    <w:nsid w:val="44B1E185"/>
    <w:multiLevelType w:val="hybridMultilevel"/>
    <w:tmpl w:val="FFFFFFFF"/>
    <w:lvl w:ilvl="0" w:tplc="060E8296">
      <w:start w:val="1"/>
      <w:numFmt w:val="bullet"/>
      <w:lvlText w:val=""/>
      <w:lvlJc w:val="left"/>
      <w:pPr>
        <w:ind w:left="720" w:hanging="360"/>
      </w:pPr>
      <w:rPr>
        <w:rFonts w:ascii="Symbol" w:hAnsi="Symbol" w:hint="default"/>
      </w:rPr>
    </w:lvl>
    <w:lvl w:ilvl="1" w:tplc="26389BF0">
      <w:start w:val="1"/>
      <w:numFmt w:val="bullet"/>
      <w:lvlText w:val="o"/>
      <w:lvlJc w:val="left"/>
      <w:pPr>
        <w:ind w:left="1440" w:hanging="360"/>
      </w:pPr>
      <w:rPr>
        <w:rFonts w:ascii="Courier New" w:hAnsi="Courier New" w:hint="default"/>
      </w:rPr>
    </w:lvl>
    <w:lvl w:ilvl="2" w:tplc="D73A5158">
      <w:start w:val="1"/>
      <w:numFmt w:val="bullet"/>
      <w:lvlText w:val=""/>
      <w:lvlJc w:val="left"/>
      <w:pPr>
        <w:ind w:left="2160" w:hanging="360"/>
      </w:pPr>
      <w:rPr>
        <w:rFonts w:ascii="Wingdings" w:hAnsi="Wingdings" w:hint="default"/>
      </w:rPr>
    </w:lvl>
    <w:lvl w:ilvl="3" w:tplc="EF8E9C50">
      <w:start w:val="1"/>
      <w:numFmt w:val="bullet"/>
      <w:lvlText w:val=""/>
      <w:lvlJc w:val="left"/>
      <w:pPr>
        <w:ind w:left="2880" w:hanging="360"/>
      </w:pPr>
      <w:rPr>
        <w:rFonts w:ascii="Symbol" w:hAnsi="Symbol" w:hint="default"/>
      </w:rPr>
    </w:lvl>
    <w:lvl w:ilvl="4" w:tplc="138AD8A6">
      <w:start w:val="1"/>
      <w:numFmt w:val="bullet"/>
      <w:lvlText w:val="o"/>
      <w:lvlJc w:val="left"/>
      <w:pPr>
        <w:ind w:left="3600" w:hanging="360"/>
      </w:pPr>
      <w:rPr>
        <w:rFonts w:ascii="Courier New" w:hAnsi="Courier New" w:hint="default"/>
      </w:rPr>
    </w:lvl>
    <w:lvl w:ilvl="5" w:tplc="13C6D8A8">
      <w:start w:val="1"/>
      <w:numFmt w:val="bullet"/>
      <w:lvlText w:val=""/>
      <w:lvlJc w:val="left"/>
      <w:pPr>
        <w:ind w:left="4320" w:hanging="360"/>
      </w:pPr>
      <w:rPr>
        <w:rFonts w:ascii="Wingdings" w:hAnsi="Wingdings" w:hint="default"/>
      </w:rPr>
    </w:lvl>
    <w:lvl w:ilvl="6" w:tplc="2B5830A2">
      <w:start w:val="1"/>
      <w:numFmt w:val="bullet"/>
      <w:lvlText w:val=""/>
      <w:lvlJc w:val="left"/>
      <w:pPr>
        <w:ind w:left="5040" w:hanging="360"/>
      </w:pPr>
      <w:rPr>
        <w:rFonts w:ascii="Symbol" w:hAnsi="Symbol" w:hint="default"/>
      </w:rPr>
    </w:lvl>
    <w:lvl w:ilvl="7" w:tplc="FD5C62CC">
      <w:start w:val="1"/>
      <w:numFmt w:val="bullet"/>
      <w:lvlText w:val="o"/>
      <w:lvlJc w:val="left"/>
      <w:pPr>
        <w:ind w:left="5760" w:hanging="360"/>
      </w:pPr>
      <w:rPr>
        <w:rFonts w:ascii="Courier New" w:hAnsi="Courier New" w:hint="default"/>
      </w:rPr>
    </w:lvl>
    <w:lvl w:ilvl="8" w:tplc="80ACAC8A">
      <w:start w:val="1"/>
      <w:numFmt w:val="bullet"/>
      <w:lvlText w:val=""/>
      <w:lvlJc w:val="left"/>
      <w:pPr>
        <w:ind w:left="6480" w:hanging="360"/>
      </w:pPr>
      <w:rPr>
        <w:rFonts w:ascii="Wingdings" w:hAnsi="Wingdings" w:hint="default"/>
      </w:rPr>
    </w:lvl>
  </w:abstractNum>
  <w:abstractNum w:abstractNumId="15" w15:restartNumberingAfterBreak="0">
    <w:nsid w:val="458F46F0"/>
    <w:multiLevelType w:val="multilevel"/>
    <w:tmpl w:val="0F349746"/>
    <w:lvl w:ilvl="0">
      <w:start w:val="1"/>
      <w:numFmt w:val="decimal"/>
      <w:lvlText w:val="%1."/>
      <w:lvlJc w:val="left"/>
      <w:pPr>
        <w:ind w:left="720" w:hanging="360"/>
      </w:pPr>
    </w:lvl>
    <w:lvl w:ilvl="1">
      <w:start w:val="3"/>
      <w:numFmt w:val="decimal"/>
      <w:isLgl/>
      <w:lvlText w:val="%1.%2."/>
      <w:lvlJc w:val="left"/>
      <w:pPr>
        <w:ind w:left="780" w:hanging="420"/>
      </w:pPr>
      <w:rPr>
        <w:rFonts w:ascii="Calibri Light" w:eastAsia="Calibri Light" w:hAnsi="Calibri Light" w:cs="Calibri Light" w:hint="default"/>
        <w:color w:val="1F3763"/>
        <w:sz w:val="24"/>
      </w:rPr>
    </w:lvl>
    <w:lvl w:ilvl="2">
      <w:start w:val="1"/>
      <w:numFmt w:val="decimal"/>
      <w:isLgl/>
      <w:lvlText w:val="%1.%2.%3."/>
      <w:lvlJc w:val="left"/>
      <w:pPr>
        <w:ind w:left="1080" w:hanging="720"/>
      </w:pPr>
      <w:rPr>
        <w:rFonts w:ascii="Calibri Light" w:eastAsia="Calibri Light" w:hAnsi="Calibri Light" w:cs="Calibri Light" w:hint="default"/>
        <w:color w:val="1F3763"/>
        <w:sz w:val="24"/>
      </w:rPr>
    </w:lvl>
    <w:lvl w:ilvl="3">
      <w:start w:val="1"/>
      <w:numFmt w:val="decimal"/>
      <w:isLgl/>
      <w:lvlText w:val="%1.%2.%3.%4."/>
      <w:lvlJc w:val="left"/>
      <w:pPr>
        <w:ind w:left="1080" w:hanging="720"/>
      </w:pPr>
      <w:rPr>
        <w:rFonts w:ascii="Calibri Light" w:eastAsia="Calibri Light" w:hAnsi="Calibri Light" w:cs="Calibri Light" w:hint="default"/>
        <w:color w:val="1F3763"/>
        <w:sz w:val="24"/>
      </w:rPr>
    </w:lvl>
    <w:lvl w:ilvl="4">
      <w:start w:val="1"/>
      <w:numFmt w:val="decimal"/>
      <w:isLgl/>
      <w:lvlText w:val="%1.%2.%3.%4.%5."/>
      <w:lvlJc w:val="left"/>
      <w:pPr>
        <w:ind w:left="1440" w:hanging="1080"/>
      </w:pPr>
      <w:rPr>
        <w:rFonts w:ascii="Calibri Light" w:eastAsia="Calibri Light" w:hAnsi="Calibri Light" w:cs="Calibri Light" w:hint="default"/>
        <w:color w:val="1F3763"/>
        <w:sz w:val="24"/>
      </w:rPr>
    </w:lvl>
    <w:lvl w:ilvl="5">
      <w:start w:val="1"/>
      <w:numFmt w:val="decimal"/>
      <w:isLgl/>
      <w:lvlText w:val="%1.%2.%3.%4.%5.%6."/>
      <w:lvlJc w:val="left"/>
      <w:pPr>
        <w:ind w:left="1440" w:hanging="1080"/>
      </w:pPr>
      <w:rPr>
        <w:rFonts w:ascii="Calibri Light" w:eastAsia="Calibri Light" w:hAnsi="Calibri Light" w:cs="Calibri Light" w:hint="default"/>
        <w:color w:val="1F3763"/>
        <w:sz w:val="24"/>
      </w:rPr>
    </w:lvl>
    <w:lvl w:ilvl="6">
      <w:start w:val="1"/>
      <w:numFmt w:val="decimal"/>
      <w:isLgl/>
      <w:lvlText w:val="%1.%2.%3.%4.%5.%6.%7."/>
      <w:lvlJc w:val="left"/>
      <w:pPr>
        <w:ind w:left="1800" w:hanging="1440"/>
      </w:pPr>
      <w:rPr>
        <w:rFonts w:ascii="Calibri Light" w:eastAsia="Calibri Light" w:hAnsi="Calibri Light" w:cs="Calibri Light" w:hint="default"/>
        <w:color w:val="1F3763"/>
        <w:sz w:val="24"/>
      </w:rPr>
    </w:lvl>
    <w:lvl w:ilvl="7">
      <w:start w:val="1"/>
      <w:numFmt w:val="decimal"/>
      <w:isLgl/>
      <w:lvlText w:val="%1.%2.%3.%4.%5.%6.%7.%8."/>
      <w:lvlJc w:val="left"/>
      <w:pPr>
        <w:ind w:left="1800" w:hanging="1440"/>
      </w:pPr>
      <w:rPr>
        <w:rFonts w:ascii="Calibri Light" w:eastAsia="Calibri Light" w:hAnsi="Calibri Light" w:cs="Calibri Light" w:hint="default"/>
        <w:color w:val="1F3763"/>
        <w:sz w:val="24"/>
      </w:rPr>
    </w:lvl>
    <w:lvl w:ilvl="8">
      <w:start w:val="1"/>
      <w:numFmt w:val="decimal"/>
      <w:isLgl/>
      <w:lvlText w:val="%1.%2.%3.%4.%5.%6.%7.%8.%9."/>
      <w:lvlJc w:val="left"/>
      <w:pPr>
        <w:ind w:left="2160" w:hanging="1800"/>
      </w:pPr>
      <w:rPr>
        <w:rFonts w:ascii="Calibri Light" w:eastAsia="Calibri Light" w:hAnsi="Calibri Light" w:cs="Calibri Light" w:hint="default"/>
        <w:color w:val="1F3763"/>
        <w:sz w:val="24"/>
      </w:rPr>
    </w:lvl>
  </w:abstractNum>
  <w:abstractNum w:abstractNumId="16" w15:restartNumberingAfterBreak="0">
    <w:nsid w:val="484A0071"/>
    <w:multiLevelType w:val="hybridMultilevel"/>
    <w:tmpl w:val="3800E9D4"/>
    <w:lvl w:ilvl="0" w:tplc="04130001">
      <w:start w:val="1"/>
      <w:numFmt w:val="bullet"/>
      <w:lvlText w:val=""/>
      <w:lvlJc w:val="left"/>
      <w:pPr>
        <w:ind w:left="908" w:hanging="360"/>
      </w:pPr>
      <w:rPr>
        <w:rFonts w:ascii="Symbol" w:hAnsi="Symbol" w:hint="default"/>
      </w:rPr>
    </w:lvl>
    <w:lvl w:ilvl="1" w:tplc="04130003" w:tentative="1">
      <w:start w:val="1"/>
      <w:numFmt w:val="bullet"/>
      <w:lvlText w:val="o"/>
      <w:lvlJc w:val="left"/>
      <w:pPr>
        <w:ind w:left="1628" w:hanging="360"/>
      </w:pPr>
      <w:rPr>
        <w:rFonts w:ascii="Courier New" w:hAnsi="Courier New" w:cs="Courier New" w:hint="default"/>
      </w:rPr>
    </w:lvl>
    <w:lvl w:ilvl="2" w:tplc="04130005" w:tentative="1">
      <w:start w:val="1"/>
      <w:numFmt w:val="bullet"/>
      <w:lvlText w:val=""/>
      <w:lvlJc w:val="left"/>
      <w:pPr>
        <w:ind w:left="2348" w:hanging="360"/>
      </w:pPr>
      <w:rPr>
        <w:rFonts w:ascii="Wingdings" w:hAnsi="Wingdings" w:hint="default"/>
      </w:rPr>
    </w:lvl>
    <w:lvl w:ilvl="3" w:tplc="04130001" w:tentative="1">
      <w:start w:val="1"/>
      <w:numFmt w:val="bullet"/>
      <w:lvlText w:val=""/>
      <w:lvlJc w:val="left"/>
      <w:pPr>
        <w:ind w:left="3068" w:hanging="360"/>
      </w:pPr>
      <w:rPr>
        <w:rFonts w:ascii="Symbol" w:hAnsi="Symbol" w:hint="default"/>
      </w:rPr>
    </w:lvl>
    <w:lvl w:ilvl="4" w:tplc="04130003" w:tentative="1">
      <w:start w:val="1"/>
      <w:numFmt w:val="bullet"/>
      <w:lvlText w:val="o"/>
      <w:lvlJc w:val="left"/>
      <w:pPr>
        <w:ind w:left="3788" w:hanging="360"/>
      </w:pPr>
      <w:rPr>
        <w:rFonts w:ascii="Courier New" w:hAnsi="Courier New" w:cs="Courier New" w:hint="default"/>
      </w:rPr>
    </w:lvl>
    <w:lvl w:ilvl="5" w:tplc="04130005" w:tentative="1">
      <w:start w:val="1"/>
      <w:numFmt w:val="bullet"/>
      <w:lvlText w:val=""/>
      <w:lvlJc w:val="left"/>
      <w:pPr>
        <w:ind w:left="4508" w:hanging="360"/>
      </w:pPr>
      <w:rPr>
        <w:rFonts w:ascii="Wingdings" w:hAnsi="Wingdings" w:hint="default"/>
      </w:rPr>
    </w:lvl>
    <w:lvl w:ilvl="6" w:tplc="04130001" w:tentative="1">
      <w:start w:val="1"/>
      <w:numFmt w:val="bullet"/>
      <w:lvlText w:val=""/>
      <w:lvlJc w:val="left"/>
      <w:pPr>
        <w:ind w:left="5228" w:hanging="360"/>
      </w:pPr>
      <w:rPr>
        <w:rFonts w:ascii="Symbol" w:hAnsi="Symbol" w:hint="default"/>
      </w:rPr>
    </w:lvl>
    <w:lvl w:ilvl="7" w:tplc="04130003" w:tentative="1">
      <w:start w:val="1"/>
      <w:numFmt w:val="bullet"/>
      <w:lvlText w:val="o"/>
      <w:lvlJc w:val="left"/>
      <w:pPr>
        <w:ind w:left="5948" w:hanging="360"/>
      </w:pPr>
      <w:rPr>
        <w:rFonts w:ascii="Courier New" w:hAnsi="Courier New" w:cs="Courier New" w:hint="default"/>
      </w:rPr>
    </w:lvl>
    <w:lvl w:ilvl="8" w:tplc="04130005" w:tentative="1">
      <w:start w:val="1"/>
      <w:numFmt w:val="bullet"/>
      <w:lvlText w:val=""/>
      <w:lvlJc w:val="left"/>
      <w:pPr>
        <w:ind w:left="6668" w:hanging="360"/>
      </w:pPr>
      <w:rPr>
        <w:rFonts w:ascii="Wingdings" w:hAnsi="Wingdings" w:hint="default"/>
      </w:rPr>
    </w:lvl>
  </w:abstractNum>
  <w:abstractNum w:abstractNumId="17" w15:restartNumberingAfterBreak="0">
    <w:nsid w:val="4B5B3449"/>
    <w:multiLevelType w:val="multilevel"/>
    <w:tmpl w:val="34725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082F2E"/>
    <w:multiLevelType w:val="hybridMultilevel"/>
    <w:tmpl w:val="6A6AD0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9431A51"/>
    <w:multiLevelType w:val="hybridMultilevel"/>
    <w:tmpl w:val="AAB8CC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74290A"/>
    <w:multiLevelType w:val="hybridMultilevel"/>
    <w:tmpl w:val="45CAAA0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63371CF1"/>
    <w:multiLevelType w:val="hybridMultilevel"/>
    <w:tmpl w:val="BED81084"/>
    <w:lvl w:ilvl="0" w:tplc="DB98D5BA">
      <w:start w:val="1"/>
      <w:numFmt w:val="bullet"/>
      <w:lvlText w:val=""/>
      <w:lvlJc w:val="left"/>
      <w:pPr>
        <w:ind w:left="720" w:hanging="360"/>
      </w:pPr>
      <w:rPr>
        <w:rFonts w:ascii="Symbol" w:hAnsi="Symbol" w:hint="default"/>
      </w:rPr>
    </w:lvl>
    <w:lvl w:ilvl="1" w:tplc="E4E00956">
      <w:start w:val="1"/>
      <w:numFmt w:val="bullet"/>
      <w:lvlText w:val="o"/>
      <w:lvlJc w:val="left"/>
      <w:pPr>
        <w:ind w:left="1440" w:hanging="360"/>
      </w:pPr>
      <w:rPr>
        <w:rFonts w:ascii="Courier New" w:hAnsi="Courier New" w:hint="default"/>
      </w:rPr>
    </w:lvl>
    <w:lvl w:ilvl="2" w:tplc="84D8B2D4">
      <w:start w:val="1"/>
      <w:numFmt w:val="bullet"/>
      <w:lvlText w:val=""/>
      <w:lvlJc w:val="left"/>
      <w:pPr>
        <w:ind w:left="2160" w:hanging="360"/>
      </w:pPr>
      <w:rPr>
        <w:rFonts w:ascii="Wingdings" w:hAnsi="Wingdings" w:hint="default"/>
      </w:rPr>
    </w:lvl>
    <w:lvl w:ilvl="3" w:tplc="01BCE56C">
      <w:start w:val="1"/>
      <w:numFmt w:val="bullet"/>
      <w:lvlText w:val=""/>
      <w:lvlJc w:val="left"/>
      <w:pPr>
        <w:ind w:left="2880" w:hanging="360"/>
      </w:pPr>
      <w:rPr>
        <w:rFonts w:ascii="Symbol" w:hAnsi="Symbol" w:hint="default"/>
      </w:rPr>
    </w:lvl>
    <w:lvl w:ilvl="4" w:tplc="E96A0678">
      <w:start w:val="1"/>
      <w:numFmt w:val="bullet"/>
      <w:lvlText w:val="o"/>
      <w:lvlJc w:val="left"/>
      <w:pPr>
        <w:ind w:left="3600" w:hanging="360"/>
      </w:pPr>
      <w:rPr>
        <w:rFonts w:ascii="Courier New" w:hAnsi="Courier New" w:hint="default"/>
      </w:rPr>
    </w:lvl>
    <w:lvl w:ilvl="5" w:tplc="88BC1B88">
      <w:start w:val="1"/>
      <w:numFmt w:val="bullet"/>
      <w:lvlText w:val=""/>
      <w:lvlJc w:val="left"/>
      <w:pPr>
        <w:ind w:left="4320" w:hanging="360"/>
      </w:pPr>
      <w:rPr>
        <w:rFonts w:ascii="Wingdings" w:hAnsi="Wingdings" w:hint="default"/>
      </w:rPr>
    </w:lvl>
    <w:lvl w:ilvl="6" w:tplc="972ABDEC">
      <w:start w:val="1"/>
      <w:numFmt w:val="bullet"/>
      <w:lvlText w:val=""/>
      <w:lvlJc w:val="left"/>
      <w:pPr>
        <w:ind w:left="5040" w:hanging="360"/>
      </w:pPr>
      <w:rPr>
        <w:rFonts w:ascii="Symbol" w:hAnsi="Symbol" w:hint="default"/>
      </w:rPr>
    </w:lvl>
    <w:lvl w:ilvl="7" w:tplc="79C4D7FC">
      <w:start w:val="1"/>
      <w:numFmt w:val="bullet"/>
      <w:lvlText w:val="o"/>
      <w:lvlJc w:val="left"/>
      <w:pPr>
        <w:ind w:left="5760" w:hanging="360"/>
      </w:pPr>
      <w:rPr>
        <w:rFonts w:ascii="Courier New" w:hAnsi="Courier New" w:hint="default"/>
      </w:rPr>
    </w:lvl>
    <w:lvl w:ilvl="8" w:tplc="841A7210">
      <w:start w:val="1"/>
      <w:numFmt w:val="bullet"/>
      <w:lvlText w:val=""/>
      <w:lvlJc w:val="left"/>
      <w:pPr>
        <w:ind w:left="6480" w:hanging="360"/>
      </w:pPr>
      <w:rPr>
        <w:rFonts w:ascii="Wingdings" w:hAnsi="Wingdings" w:hint="default"/>
      </w:rPr>
    </w:lvl>
  </w:abstractNum>
  <w:abstractNum w:abstractNumId="22" w15:restartNumberingAfterBreak="0">
    <w:nsid w:val="662970A9"/>
    <w:multiLevelType w:val="hybridMultilevel"/>
    <w:tmpl w:val="A858E312"/>
    <w:lvl w:ilvl="0" w:tplc="04130001">
      <w:start w:val="1"/>
      <w:numFmt w:val="bullet"/>
      <w:lvlText w:val=""/>
      <w:lvlJc w:val="left"/>
      <w:pPr>
        <w:ind w:left="967" w:hanging="360"/>
      </w:pPr>
      <w:rPr>
        <w:rFonts w:ascii="Symbol" w:hAnsi="Symbol" w:hint="default"/>
      </w:rPr>
    </w:lvl>
    <w:lvl w:ilvl="1" w:tplc="04130003" w:tentative="1">
      <w:start w:val="1"/>
      <w:numFmt w:val="bullet"/>
      <w:lvlText w:val="o"/>
      <w:lvlJc w:val="left"/>
      <w:pPr>
        <w:ind w:left="1687" w:hanging="360"/>
      </w:pPr>
      <w:rPr>
        <w:rFonts w:ascii="Courier New" w:hAnsi="Courier New" w:cs="Courier New" w:hint="default"/>
      </w:rPr>
    </w:lvl>
    <w:lvl w:ilvl="2" w:tplc="04130005" w:tentative="1">
      <w:start w:val="1"/>
      <w:numFmt w:val="bullet"/>
      <w:lvlText w:val=""/>
      <w:lvlJc w:val="left"/>
      <w:pPr>
        <w:ind w:left="2407" w:hanging="360"/>
      </w:pPr>
      <w:rPr>
        <w:rFonts w:ascii="Wingdings" w:hAnsi="Wingdings" w:hint="default"/>
      </w:rPr>
    </w:lvl>
    <w:lvl w:ilvl="3" w:tplc="04130001" w:tentative="1">
      <w:start w:val="1"/>
      <w:numFmt w:val="bullet"/>
      <w:lvlText w:val=""/>
      <w:lvlJc w:val="left"/>
      <w:pPr>
        <w:ind w:left="3127" w:hanging="360"/>
      </w:pPr>
      <w:rPr>
        <w:rFonts w:ascii="Symbol" w:hAnsi="Symbol" w:hint="default"/>
      </w:rPr>
    </w:lvl>
    <w:lvl w:ilvl="4" w:tplc="04130003" w:tentative="1">
      <w:start w:val="1"/>
      <w:numFmt w:val="bullet"/>
      <w:lvlText w:val="o"/>
      <w:lvlJc w:val="left"/>
      <w:pPr>
        <w:ind w:left="3847" w:hanging="360"/>
      </w:pPr>
      <w:rPr>
        <w:rFonts w:ascii="Courier New" w:hAnsi="Courier New" w:cs="Courier New" w:hint="default"/>
      </w:rPr>
    </w:lvl>
    <w:lvl w:ilvl="5" w:tplc="04130005" w:tentative="1">
      <w:start w:val="1"/>
      <w:numFmt w:val="bullet"/>
      <w:lvlText w:val=""/>
      <w:lvlJc w:val="left"/>
      <w:pPr>
        <w:ind w:left="4567" w:hanging="360"/>
      </w:pPr>
      <w:rPr>
        <w:rFonts w:ascii="Wingdings" w:hAnsi="Wingdings" w:hint="default"/>
      </w:rPr>
    </w:lvl>
    <w:lvl w:ilvl="6" w:tplc="04130001" w:tentative="1">
      <w:start w:val="1"/>
      <w:numFmt w:val="bullet"/>
      <w:lvlText w:val=""/>
      <w:lvlJc w:val="left"/>
      <w:pPr>
        <w:ind w:left="5287" w:hanging="360"/>
      </w:pPr>
      <w:rPr>
        <w:rFonts w:ascii="Symbol" w:hAnsi="Symbol" w:hint="default"/>
      </w:rPr>
    </w:lvl>
    <w:lvl w:ilvl="7" w:tplc="04130003" w:tentative="1">
      <w:start w:val="1"/>
      <w:numFmt w:val="bullet"/>
      <w:lvlText w:val="o"/>
      <w:lvlJc w:val="left"/>
      <w:pPr>
        <w:ind w:left="6007" w:hanging="360"/>
      </w:pPr>
      <w:rPr>
        <w:rFonts w:ascii="Courier New" w:hAnsi="Courier New" w:cs="Courier New" w:hint="default"/>
      </w:rPr>
    </w:lvl>
    <w:lvl w:ilvl="8" w:tplc="04130005" w:tentative="1">
      <w:start w:val="1"/>
      <w:numFmt w:val="bullet"/>
      <w:lvlText w:val=""/>
      <w:lvlJc w:val="left"/>
      <w:pPr>
        <w:ind w:left="6727" w:hanging="360"/>
      </w:pPr>
      <w:rPr>
        <w:rFonts w:ascii="Wingdings" w:hAnsi="Wingdings" w:hint="default"/>
      </w:rPr>
    </w:lvl>
  </w:abstractNum>
  <w:abstractNum w:abstractNumId="23" w15:restartNumberingAfterBreak="0">
    <w:nsid w:val="689E39F1"/>
    <w:multiLevelType w:val="hybridMultilevel"/>
    <w:tmpl w:val="31F84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8A411A"/>
    <w:multiLevelType w:val="hybridMultilevel"/>
    <w:tmpl w:val="EEFE4188"/>
    <w:lvl w:ilvl="0" w:tplc="5B3A2658">
      <w:start w:val="1"/>
      <w:numFmt w:val="bullet"/>
      <w:lvlText w:val="-"/>
      <w:lvlJc w:val="left"/>
      <w:pPr>
        <w:ind w:left="720" w:hanging="360"/>
      </w:pPr>
      <w:rPr>
        <w:rFonts w:ascii="Symbol" w:hAnsi="Symbol" w:hint="default"/>
      </w:rPr>
    </w:lvl>
    <w:lvl w:ilvl="1" w:tplc="6D549C48">
      <w:start w:val="1"/>
      <w:numFmt w:val="bullet"/>
      <w:lvlText w:val="o"/>
      <w:lvlJc w:val="left"/>
      <w:pPr>
        <w:ind w:left="1440" w:hanging="360"/>
      </w:pPr>
      <w:rPr>
        <w:rFonts w:ascii="Courier New" w:hAnsi="Courier New" w:hint="default"/>
      </w:rPr>
    </w:lvl>
    <w:lvl w:ilvl="2" w:tplc="243201D8">
      <w:start w:val="1"/>
      <w:numFmt w:val="bullet"/>
      <w:lvlText w:val=""/>
      <w:lvlJc w:val="left"/>
      <w:pPr>
        <w:ind w:left="2160" w:hanging="360"/>
      </w:pPr>
      <w:rPr>
        <w:rFonts w:ascii="Wingdings" w:hAnsi="Wingdings" w:hint="default"/>
      </w:rPr>
    </w:lvl>
    <w:lvl w:ilvl="3" w:tplc="1EA4CD7A">
      <w:start w:val="1"/>
      <w:numFmt w:val="bullet"/>
      <w:lvlText w:val=""/>
      <w:lvlJc w:val="left"/>
      <w:pPr>
        <w:ind w:left="2880" w:hanging="360"/>
      </w:pPr>
      <w:rPr>
        <w:rFonts w:ascii="Symbol" w:hAnsi="Symbol" w:hint="default"/>
      </w:rPr>
    </w:lvl>
    <w:lvl w:ilvl="4" w:tplc="519AF506">
      <w:start w:val="1"/>
      <w:numFmt w:val="bullet"/>
      <w:lvlText w:val="o"/>
      <w:lvlJc w:val="left"/>
      <w:pPr>
        <w:ind w:left="3600" w:hanging="360"/>
      </w:pPr>
      <w:rPr>
        <w:rFonts w:ascii="Courier New" w:hAnsi="Courier New" w:hint="default"/>
      </w:rPr>
    </w:lvl>
    <w:lvl w:ilvl="5" w:tplc="995A8AFE">
      <w:start w:val="1"/>
      <w:numFmt w:val="bullet"/>
      <w:lvlText w:val=""/>
      <w:lvlJc w:val="left"/>
      <w:pPr>
        <w:ind w:left="4320" w:hanging="360"/>
      </w:pPr>
      <w:rPr>
        <w:rFonts w:ascii="Wingdings" w:hAnsi="Wingdings" w:hint="default"/>
      </w:rPr>
    </w:lvl>
    <w:lvl w:ilvl="6" w:tplc="BA724F1E">
      <w:start w:val="1"/>
      <w:numFmt w:val="bullet"/>
      <w:lvlText w:val=""/>
      <w:lvlJc w:val="left"/>
      <w:pPr>
        <w:ind w:left="5040" w:hanging="360"/>
      </w:pPr>
      <w:rPr>
        <w:rFonts w:ascii="Symbol" w:hAnsi="Symbol" w:hint="default"/>
      </w:rPr>
    </w:lvl>
    <w:lvl w:ilvl="7" w:tplc="BC80EB36">
      <w:start w:val="1"/>
      <w:numFmt w:val="bullet"/>
      <w:lvlText w:val="o"/>
      <w:lvlJc w:val="left"/>
      <w:pPr>
        <w:ind w:left="5760" w:hanging="360"/>
      </w:pPr>
      <w:rPr>
        <w:rFonts w:ascii="Courier New" w:hAnsi="Courier New" w:hint="default"/>
      </w:rPr>
    </w:lvl>
    <w:lvl w:ilvl="8" w:tplc="10C23AC2">
      <w:start w:val="1"/>
      <w:numFmt w:val="bullet"/>
      <w:lvlText w:val=""/>
      <w:lvlJc w:val="left"/>
      <w:pPr>
        <w:ind w:left="6480" w:hanging="360"/>
      </w:pPr>
      <w:rPr>
        <w:rFonts w:ascii="Wingdings" w:hAnsi="Wingdings" w:hint="default"/>
      </w:rPr>
    </w:lvl>
  </w:abstractNum>
  <w:abstractNum w:abstractNumId="25" w15:restartNumberingAfterBreak="0">
    <w:nsid w:val="6AA9894D"/>
    <w:multiLevelType w:val="hybridMultilevel"/>
    <w:tmpl w:val="FFFFFFFF"/>
    <w:lvl w:ilvl="0" w:tplc="455E8C78">
      <w:start w:val="1"/>
      <w:numFmt w:val="bullet"/>
      <w:lvlText w:val=""/>
      <w:lvlJc w:val="left"/>
      <w:pPr>
        <w:ind w:left="720" w:hanging="360"/>
      </w:pPr>
      <w:rPr>
        <w:rFonts w:ascii="Symbol" w:hAnsi="Symbol" w:hint="default"/>
      </w:rPr>
    </w:lvl>
    <w:lvl w:ilvl="1" w:tplc="3AA2A6D4">
      <w:start w:val="1"/>
      <w:numFmt w:val="bullet"/>
      <w:lvlText w:val="o"/>
      <w:lvlJc w:val="left"/>
      <w:pPr>
        <w:ind w:left="1440" w:hanging="360"/>
      </w:pPr>
      <w:rPr>
        <w:rFonts w:ascii="Courier New" w:hAnsi="Courier New" w:hint="default"/>
      </w:rPr>
    </w:lvl>
    <w:lvl w:ilvl="2" w:tplc="8E362076">
      <w:start w:val="1"/>
      <w:numFmt w:val="bullet"/>
      <w:lvlText w:val=""/>
      <w:lvlJc w:val="left"/>
      <w:pPr>
        <w:ind w:left="2160" w:hanging="360"/>
      </w:pPr>
      <w:rPr>
        <w:rFonts w:ascii="Wingdings" w:hAnsi="Wingdings" w:hint="default"/>
      </w:rPr>
    </w:lvl>
    <w:lvl w:ilvl="3" w:tplc="D50A7C3A">
      <w:start w:val="1"/>
      <w:numFmt w:val="bullet"/>
      <w:lvlText w:val=""/>
      <w:lvlJc w:val="left"/>
      <w:pPr>
        <w:ind w:left="2880" w:hanging="360"/>
      </w:pPr>
      <w:rPr>
        <w:rFonts w:ascii="Symbol" w:hAnsi="Symbol" w:hint="default"/>
      </w:rPr>
    </w:lvl>
    <w:lvl w:ilvl="4" w:tplc="34AAC29A">
      <w:start w:val="1"/>
      <w:numFmt w:val="bullet"/>
      <w:lvlText w:val="o"/>
      <w:lvlJc w:val="left"/>
      <w:pPr>
        <w:ind w:left="3600" w:hanging="360"/>
      </w:pPr>
      <w:rPr>
        <w:rFonts w:ascii="Courier New" w:hAnsi="Courier New" w:hint="default"/>
      </w:rPr>
    </w:lvl>
    <w:lvl w:ilvl="5" w:tplc="3A624042">
      <w:start w:val="1"/>
      <w:numFmt w:val="bullet"/>
      <w:lvlText w:val=""/>
      <w:lvlJc w:val="left"/>
      <w:pPr>
        <w:ind w:left="4320" w:hanging="360"/>
      </w:pPr>
      <w:rPr>
        <w:rFonts w:ascii="Wingdings" w:hAnsi="Wingdings" w:hint="default"/>
      </w:rPr>
    </w:lvl>
    <w:lvl w:ilvl="6" w:tplc="ACE66782">
      <w:start w:val="1"/>
      <w:numFmt w:val="bullet"/>
      <w:lvlText w:val=""/>
      <w:lvlJc w:val="left"/>
      <w:pPr>
        <w:ind w:left="5040" w:hanging="360"/>
      </w:pPr>
      <w:rPr>
        <w:rFonts w:ascii="Symbol" w:hAnsi="Symbol" w:hint="default"/>
      </w:rPr>
    </w:lvl>
    <w:lvl w:ilvl="7" w:tplc="3E7A18BA">
      <w:start w:val="1"/>
      <w:numFmt w:val="bullet"/>
      <w:lvlText w:val="o"/>
      <w:lvlJc w:val="left"/>
      <w:pPr>
        <w:ind w:left="5760" w:hanging="360"/>
      </w:pPr>
      <w:rPr>
        <w:rFonts w:ascii="Courier New" w:hAnsi="Courier New" w:hint="default"/>
      </w:rPr>
    </w:lvl>
    <w:lvl w:ilvl="8" w:tplc="2090A4D0">
      <w:start w:val="1"/>
      <w:numFmt w:val="bullet"/>
      <w:lvlText w:val=""/>
      <w:lvlJc w:val="left"/>
      <w:pPr>
        <w:ind w:left="6480" w:hanging="360"/>
      </w:pPr>
      <w:rPr>
        <w:rFonts w:ascii="Wingdings" w:hAnsi="Wingdings" w:hint="default"/>
      </w:rPr>
    </w:lvl>
  </w:abstractNum>
  <w:abstractNum w:abstractNumId="26" w15:restartNumberingAfterBreak="0">
    <w:nsid w:val="6CA54B91"/>
    <w:multiLevelType w:val="hybridMultilevel"/>
    <w:tmpl w:val="581468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1291335"/>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36A7600"/>
    <w:multiLevelType w:val="hybridMultilevel"/>
    <w:tmpl w:val="4D5AC8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79EF22FE"/>
    <w:multiLevelType w:val="hybridMultilevel"/>
    <w:tmpl w:val="674E8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6138755">
    <w:abstractNumId w:val="4"/>
  </w:num>
  <w:num w:numId="2" w16cid:durableId="768550692">
    <w:abstractNumId w:val="13"/>
  </w:num>
  <w:num w:numId="3" w16cid:durableId="1570387262">
    <w:abstractNumId w:val="24"/>
  </w:num>
  <w:num w:numId="4" w16cid:durableId="475950117">
    <w:abstractNumId w:val="7"/>
  </w:num>
  <w:num w:numId="5" w16cid:durableId="243759277">
    <w:abstractNumId w:val="3"/>
  </w:num>
  <w:num w:numId="6" w16cid:durableId="1082798904">
    <w:abstractNumId w:val="18"/>
  </w:num>
  <w:num w:numId="7" w16cid:durableId="1580558128">
    <w:abstractNumId w:val="29"/>
  </w:num>
  <w:num w:numId="8" w16cid:durableId="1700818979">
    <w:abstractNumId w:val="16"/>
  </w:num>
  <w:num w:numId="9" w16cid:durableId="1596671793">
    <w:abstractNumId w:val="20"/>
  </w:num>
  <w:num w:numId="10" w16cid:durableId="400324084">
    <w:abstractNumId w:val="26"/>
  </w:num>
  <w:num w:numId="11" w16cid:durableId="1227690554">
    <w:abstractNumId w:val="28"/>
  </w:num>
  <w:num w:numId="12" w16cid:durableId="623658829">
    <w:abstractNumId w:val="5"/>
  </w:num>
  <w:num w:numId="13" w16cid:durableId="340399681">
    <w:abstractNumId w:val="0"/>
  </w:num>
  <w:num w:numId="14" w16cid:durableId="1729457363">
    <w:abstractNumId w:val="10"/>
  </w:num>
  <w:num w:numId="15" w16cid:durableId="1011028476">
    <w:abstractNumId w:val="8"/>
  </w:num>
  <w:num w:numId="16" w16cid:durableId="695622623">
    <w:abstractNumId w:val="12"/>
  </w:num>
  <w:num w:numId="17" w16cid:durableId="839540420">
    <w:abstractNumId w:val="2"/>
  </w:num>
  <w:num w:numId="18" w16cid:durableId="1349479924">
    <w:abstractNumId w:val="14"/>
  </w:num>
  <w:num w:numId="19" w16cid:durableId="112406015">
    <w:abstractNumId w:val="25"/>
  </w:num>
  <w:num w:numId="20" w16cid:durableId="988090671">
    <w:abstractNumId w:val="22"/>
  </w:num>
  <w:num w:numId="21" w16cid:durableId="64883315">
    <w:abstractNumId w:val="27"/>
  </w:num>
  <w:num w:numId="22" w16cid:durableId="1691447596">
    <w:abstractNumId w:val="23"/>
  </w:num>
  <w:num w:numId="23" w16cid:durableId="988628521">
    <w:abstractNumId w:val="15"/>
  </w:num>
  <w:num w:numId="24" w16cid:durableId="333529872">
    <w:abstractNumId w:val="1"/>
  </w:num>
  <w:num w:numId="25" w16cid:durableId="2083944770">
    <w:abstractNumId w:val="21"/>
  </w:num>
  <w:num w:numId="26" w16cid:durableId="796219283">
    <w:abstractNumId w:val="9"/>
  </w:num>
  <w:num w:numId="27" w16cid:durableId="487092455">
    <w:abstractNumId w:val="11"/>
  </w:num>
  <w:num w:numId="28" w16cid:durableId="1651321261">
    <w:abstractNumId w:val="6"/>
  </w:num>
  <w:num w:numId="29" w16cid:durableId="505483613">
    <w:abstractNumId w:val="19"/>
  </w:num>
  <w:num w:numId="30" w16cid:durableId="524444269">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8"/>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3A6E5AB"/>
    <w:rsid w:val="00000696"/>
    <w:rsid w:val="0000168E"/>
    <w:rsid w:val="00001D11"/>
    <w:rsid w:val="00002243"/>
    <w:rsid w:val="00002C07"/>
    <w:rsid w:val="000056BE"/>
    <w:rsid w:val="00010763"/>
    <w:rsid w:val="0001120C"/>
    <w:rsid w:val="000115EB"/>
    <w:rsid w:val="000124BB"/>
    <w:rsid w:val="00013D88"/>
    <w:rsid w:val="00014134"/>
    <w:rsid w:val="00015E87"/>
    <w:rsid w:val="000176B9"/>
    <w:rsid w:val="00020CD7"/>
    <w:rsid w:val="000211F1"/>
    <w:rsid w:val="0002149A"/>
    <w:rsid w:val="00022098"/>
    <w:rsid w:val="00026011"/>
    <w:rsid w:val="00026232"/>
    <w:rsid w:val="00026D7E"/>
    <w:rsid w:val="000313DA"/>
    <w:rsid w:val="000317A1"/>
    <w:rsid w:val="00034850"/>
    <w:rsid w:val="00034B3C"/>
    <w:rsid w:val="00035C68"/>
    <w:rsid w:val="00036225"/>
    <w:rsid w:val="00036B30"/>
    <w:rsid w:val="00036EF7"/>
    <w:rsid w:val="0003703E"/>
    <w:rsid w:val="00040E34"/>
    <w:rsid w:val="000416F3"/>
    <w:rsid w:val="00042626"/>
    <w:rsid w:val="0004727E"/>
    <w:rsid w:val="00047A66"/>
    <w:rsid w:val="000520A0"/>
    <w:rsid w:val="00052BAD"/>
    <w:rsid w:val="00053239"/>
    <w:rsid w:val="00053892"/>
    <w:rsid w:val="00054F3B"/>
    <w:rsid w:val="00055D21"/>
    <w:rsid w:val="00057000"/>
    <w:rsid w:val="000571E4"/>
    <w:rsid w:val="0006018E"/>
    <w:rsid w:val="0006040C"/>
    <w:rsid w:val="000607E7"/>
    <w:rsid w:val="00061B6B"/>
    <w:rsid w:val="000622E2"/>
    <w:rsid w:val="00062467"/>
    <w:rsid w:val="000625FB"/>
    <w:rsid w:val="0006453F"/>
    <w:rsid w:val="00066359"/>
    <w:rsid w:val="00066CFA"/>
    <w:rsid w:val="00067D33"/>
    <w:rsid w:val="00070022"/>
    <w:rsid w:val="00070425"/>
    <w:rsid w:val="000709A0"/>
    <w:rsid w:val="00071FA8"/>
    <w:rsid w:val="0007329D"/>
    <w:rsid w:val="00073D00"/>
    <w:rsid w:val="00074479"/>
    <w:rsid w:val="00077F6F"/>
    <w:rsid w:val="00080786"/>
    <w:rsid w:val="00081D10"/>
    <w:rsid w:val="00084122"/>
    <w:rsid w:val="0008486E"/>
    <w:rsid w:val="00085A12"/>
    <w:rsid w:val="00086E49"/>
    <w:rsid w:val="00090178"/>
    <w:rsid w:val="00092123"/>
    <w:rsid w:val="0009285B"/>
    <w:rsid w:val="00094592"/>
    <w:rsid w:val="00094DCF"/>
    <w:rsid w:val="0009574F"/>
    <w:rsid w:val="00095D1E"/>
    <w:rsid w:val="00097571"/>
    <w:rsid w:val="000979C0"/>
    <w:rsid w:val="000A078B"/>
    <w:rsid w:val="000A0C0B"/>
    <w:rsid w:val="000A1A19"/>
    <w:rsid w:val="000A1A8E"/>
    <w:rsid w:val="000A2C9C"/>
    <w:rsid w:val="000A314F"/>
    <w:rsid w:val="000A3749"/>
    <w:rsid w:val="000A3E4E"/>
    <w:rsid w:val="000A465F"/>
    <w:rsid w:val="000A4CBB"/>
    <w:rsid w:val="000A5484"/>
    <w:rsid w:val="000A5ECD"/>
    <w:rsid w:val="000A697B"/>
    <w:rsid w:val="000A6D41"/>
    <w:rsid w:val="000A70B4"/>
    <w:rsid w:val="000A7A42"/>
    <w:rsid w:val="000B0CEF"/>
    <w:rsid w:val="000B1164"/>
    <w:rsid w:val="000B1CBE"/>
    <w:rsid w:val="000B2119"/>
    <w:rsid w:val="000B2178"/>
    <w:rsid w:val="000B3481"/>
    <w:rsid w:val="000B3752"/>
    <w:rsid w:val="000B3B1E"/>
    <w:rsid w:val="000B4AAF"/>
    <w:rsid w:val="000B5452"/>
    <w:rsid w:val="000B5C62"/>
    <w:rsid w:val="000B77BE"/>
    <w:rsid w:val="000C0DE4"/>
    <w:rsid w:val="000C20A8"/>
    <w:rsid w:val="000C2FE1"/>
    <w:rsid w:val="000C40A5"/>
    <w:rsid w:val="000C5E9B"/>
    <w:rsid w:val="000C5EA6"/>
    <w:rsid w:val="000C6516"/>
    <w:rsid w:val="000C6B7B"/>
    <w:rsid w:val="000C74EA"/>
    <w:rsid w:val="000D12EE"/>
    <w:rsid w:val="000D182B"/>
    <w:rsid w:val="000D5DAD"/>
    <w:rsid w:val="000E0701"/>
    <w:rsid w:val="000E137E"/>
    <w:rsid w:val="000E16B1"/>
    <w:rsid w:val="000E229B"/>
    <w:rsid w:val="000E2A4C"/>
    <w:rsid w:val="000E2CE7"/>
    <w:rsid w:val="000E2F18"/>
    <w:rsid w:val="000E3287"/>
    <w:rsid w:val="000E4932"/>
    <w:rsid w:val="000E6C67"/>
    <w:rsid w:val="000E7256"/>
    <w:rsid w:val="000F0319"/>
    <w:rsid w:val="000F08DE"/>
    <w:rsid w:val="000F39FA"/>
    <w:rsid w:val="000F4D57"/>
    <w:rsid w:val="000F5D03"/>
    <w:rsid w:val="000F6EA9"/>
    <w:rsid w:val="00100AEF"/>
    <w:rsid w:val="00101869"/>
    <w:rsid w:val="00101D72"/>
    <w:rsid w:val="0010271A"/>
    <w:rsid w:val="00105495"/>
    <w:rsid w:val="00105E1A"/>
    <w:rsid w:val="001075F9"/>
    <w:rsid w:val="001078B0"/>
    <w:rsid w:val="00110D88"/>
    <w:rsid w:val="00111960"/>
    <w:rsid w:val="00112966"/>
    <w:rsid w:val="00112FBD"/>
    <w:rsid w:val="00113F3A"/>
    <w:rsid w:val="00115F04"/>
    <w:rsid w:val="00116AA0"/>
    <w:rsid w:val="001179A8"/>
    <w:rsid w:val="00122059"/>
    <w:rsid w:val="0012208D"/>
    <w:rsid w:val="00122D7A"/>
    <w:rsid w:val="00122EFB"/>
    <w:rsid w:val="00123B32"/>
    <w:rsid w:val="0012497F"/>
    <w:rsid w:val="00130641"/>
    <w:rsid w:val="00131F23"/>
    <w:rsid w:val="0013400C"/>
    <w:rsid w:val="00135257"/>
    <w:rsid w:val="00136288"/>
    <w:rsid w:val="00136593"/>
    <w:rsid w:val="00137028"/>
    <w:rsid w:val="001370C3"/>
    <w:rsid w:val="001378B7"/>
    <w:rsid w:val="00137FEC"/>
    <w:rsid w:val="001407E8"/>
    <w:rsid w:val="00142536"/>
    <w:rsid w:val="00143099"/>
    <w:rsid w:val="00143B76"/>
    <w:rsid w:val="00143EA4"/>
    <w:rsid w:val="0014594A"/>
    <w:rsid w:val="00145B48"/>
    <w:rsid w:val="001465DF"/>
    <w:rsid w:val="00146A2B"/>
    <w:rsid w:val="00147BA5"/>
    <w:rsid w:val="00150D57"/>
    <w:rsid w:val="00151153"/>
    <w:rsid w:val="001517CA"/>
    <w:rsid w:val="00153E0A"/>
    <w:rsid w:val="00155D4F"/>
    <w:rsid w:val="00156C9B"/>
    <w:rsid w:val="00156D12"/>
    <w:rsid w:val="001572AA"/>
    <w:rsid w:val="00157CAA"/>
    <w:rsid w:val="00160D82"/>
    <w:rsid w:val="001624AB"/>
    <w:rsid w:val="00162887"/>
    <w:rsid w:val="0016289C"/>
    <w:rsid w:val="001633B8"/>
    <w:rsid w:val="001634D1"/>
    <w:rsid w:val="001648F0"/>
    <w:rsid w:val="001653B3"/>
    <w:rsid w:val="00167D3A"/>
    <w:rsid w:val="00167DF5"/>
    <w:rsid w:val="00172A73"/>
    <w:rsid w:val="001737EB"/>
    <w:rsid w:val="00173A27"/>
    <w:rsid w:val="0017477A"/>
    <w:rsid w:val="00176090"/>
    <w:rsid w:val="00180A1B"/>
    <w:rsid w:val="00181809"/>
    <w:rsid w:val="00182C6F"/>
    <w:rsid w:val="00182D48"/>
    <w:rsid w:val="001833C3"/>
    <w:rsid w:val="0018561D"/>
    <w:rsid w:val="001865A6"/>
    <w:rsid w:val="00186F71"/>
    <w:rsid w:val="001876EC"/>
    <w:rsid w:val="00190634"/>
    <w:rsid w:val="00191A3D"/>
    <w:rsid w:val="001920FC"/>
    <w:rsid w:val="00193323"/>
    <w:rsid w:val="0019440B"/>
    <w:rsid w:val="00194F13"/>
    <w:rsid w:val="001969FD"/>
    <w:rsid w:val="00196C67"/>
    <w:rsid w:val="001A0177"/>
    <w:rsid w:val="001A0972"/>
    <w:rsid w:val="001A15E6"/>
    <w:rsid w:val="001A17D6"/>
    <w:rsid w:val="001A27A2"/>
    <w:rsid w:val="001A32CA"/>
    <w:rsid w:val="001A336E"/>
    <w:rsid w:val="001A3C9C"/>
    <w:rsid w:val="001A45E5"/>
    <w:rsid w:val="001A643A"/>
    <w:rsid w:val="001A7E45"/>
    <w:rsid w:val="001B478D"/>
    <w:rsid w:val="001B4ED1"/>
    <w:rsid w:val="001B5190"/>
    <w:rsid w:val="001B7ED6"/>
    <w:rsid w:val="001C07AA"/>
    <w:rsid w:val="001C1764"/>
    <w:rsid w:val="001C2280"/>
    <w:rsid w:val="001C2E29"/>
    <w:rsid w:val="001C31B7"/>
    <w:rsid w:val="001C3A19"/>
    <w:rsid w:val="001C3CAF"/>
    <w:rsid w:val="001C4C4B"/>
    <w:rsid w:val="001C4FD6"/>
    <w:rsid w:val="001D02C4"/>
    <w:rsid w:val="001D0761"/>
    <w:rsid w:val="001D27BA"/>
    <w:rsid w:val="001D2AAA"/>
    <w:rsid w:val="001D3381"/>
    <w:rsid w:val="001D4397"/>
    <w:rsid w:val="001D4932"/>
    <w:rsid w:val="001D68BB"/>
    <w:rsid w:val="001E1679"/>
    <w:rsid w:val="001E1C8C"/>
    <w:rsid w:val="001E1FA7"/>
    <w:rsid w:val="001E27F2"/>
    <w:rsid w:val="001E3C31"/>
    <w:rsid w:val="001E4457"/>
    <w:rsid w:val="001E53B6"/>
    <w:rsid w:val="001E7179"/>
    <w:rsid w:val="001F1E3E"/>
    <w:rsid w:val="001F2385"/>
    <w:rsid w:val="001F331B"/>
    <w:rsid w:val="001F3AFE"/>
    <w:rsid w:val="001F3D1F"/>
    <w:rsid w:val="001F70F0"/>
    <w:rsid w:val="00200C3E"/>
    <w:rsid w:val="00201359"/>
    <w:rsid w:val="00202152"/>
    <w:rsid w:val="00202DC1"/>
    <w:rsid w:val="0020339F"/>
    <w:rsid w:val="0020362B"/>
    <w:rsid w:val="00203771"/>
    <w:rsid w:val="002052C7"/>
    <w:rsid w:val="00205C3C"/>
    <w:rsid w:val="00205E5D"/>
    <w:rsid w:val="0020760E"/>
    <w:rsid w:val="00210C3D"/>
    <w:rsid w:val="00210FA3"/>
    <w:rsid w:val="00211A43"/>
    <w:rsid w:val="00211F2F"/>
    <w:rsid w:val="002130B2"/>
    <w:rsid w:val="00213442"/>
    <w:rsid w:val="00214A0D"/>
    <w:rsid w:val="00215E69"/>
    <w:rsid w:val="00217BA0"/>
    <w:rsid w:val="00221308"/>
    <w:rsid w:val="0022133D"/>
    <w:rsid w:val="00221D3F"/>
    <w:rsid w:val="00222DFF"/>
    <w:rsid w:val="00223F08"/>
    <w:rsid w:val="002256C0"/>
    <w:rsid w:val="00225720"/>
    <w:rsid w:val="00227329"/>
    <w:rsid w:val="00227B5F"/>
    <w:rsid w:val="00230C67"/>
    <w:rsid w:val="00232DF4"/>
    <w:rsid w:val="002336B0"/>
    <w:rsid w:val="0023451F"/>
    <w:rsid w:val="00235662"/>
    <w:rsid w:val="00235B9E"/>
    <w:rsid w:val="00236A9E"/>
    <w:rsid w:val="00236AF8"/>
    <w:rsid w:val="0023757B"/>
    <w:rsid w:val="002404E5"/>
    <w:rsid w:val="00240E3A"/>
    <w:rsid w:val="00241F67"/>
    <w:rsid w:val="002437E3"/>
    <w:rsid w:val="002446AF"/>
    <w:rsid w:val="00244D7F"/>
    <w:rsid w:val="00244F69"/>
    <w:rsid w:val="00245558"/>
    <w:rsid w:val="00245CD4"/>
    <w:rsid w:val="00246DAD"/>
    <w:rsid w:val="0024745E"/>
    <w:rsid w:val="002502E8"/>
    <w:rsid w:val="00250C40"/>
    <w:rsid w:val="00251CC9"/>
    <w:rsid w:val="00252180"/>
    <w:rsid w:val="002530EE"/>
    <w:rsid w:val="0025417E"/>
    <w:rsid w:val="00254AD1"/>
    <w:rsid w:val="002563C8"/>
    <w:rsid w:val="002564C0"/>
    <w:rsid w:val="00257D4C"/>
    <w:rsid w:val="00260E5E"/>
    <w:rsid w:val="00265368"/>
    <w:rsid w:val="0026538D"/>
    <w:rsid w:val="00265AD5"/>
    <w:rsid w:val="00265BB4"/>
    <w:rsid w:val="00266241"/>
    <w:rsid w:val="00267509"/>
    <w:rsid w:val="0027024A"/>
    <w:rsid w:val="00271346"/>
    <w:rsid w:val="00272CAD"/>
    <w:rsid w:val="00272FCF"/>
    <w:rsid w:val="0027483C"/>
    <w:rsid w:val="00276A4C"/>
    <w:rsid w:val="00276D51"/>
    <w:rsid w:val="002772E6"/>
    <w:rsid w:val="002775FB"/>
    <w:rsid w:val="00280DE5"/>
    <w:rsid w:val="002811EF"/>
    <w:rsid w:val="00281722"/>
    <w:rsid w:val="00281C68"/>
    <w:rsid w:val="0028201E"/>
    <w:rsid w:val="002840CC"/>
    <w:rsid w:val="00284B05"/>
    <w:rsid w:val="00284B6C"/>
    <w:rsid w:val="00285607"/>
    <w:rsid w:val="00285A4B"/>
    <w:rsid w:val="00286344"/>
    <w:rsid w:val="00287B1D"/>
    <w:rsid w:val="0029068D"/>
    <w:rsid w:val="002906B3"/>
    <w:rsid w:val="00291B41"/>
    <w:rsid w:val="002937CF"/>
    <w:rsid w:val="00293D2A"/>
    <w:rsid w:val="00295231"/>
    <w:rsid w:val="0029694B"/>
    <w:rsid w:val="002973BC"/>
    <w:rsid w:val="002A1326"/>
    <w:rsid w:val="002A26AB"/>
    <w:rsid w:val="002A3963"/>
    <w:rsid w:val="002A39D3"/>
    <w:rsid w:val="002A402C"/>
    <w:rsid w:val="002A4C5C"/>
    <w:rsid w:val="002A5460"/>
    <w:rsid w:val="002A5DFB"/>
    <w:rsid w:val="002A6C64"/>
    <w:rsid w:val="002A7F8C"/>
    <w:rsid w:val="002B5D87"/>
    <w:rsid w:val="002B61C0"/>
    <w:rsid w:val="002B67E7"/>
    <w:rsid w:val="002B7F37"/>
    <w:rsid w:val="002C00C9"/>
    <w:rsid w:val="002C0340"/>
    <w:rsid w:val="002C0C73"/>
    <w:rsid w:val="002C1444"/>
    <w:rsid w:val="002C1D5A"/>
    <w:rsid w:val="002C336F"/>
    <w:rsid w:val="002C5570"/>
    <w:rsid w:val="002C5E53"/>
    <w:rsid w:val="002C6F0F"/>
    <w:rsid w:val="002D033D"/>
    <w:rsid w:val="002D089D"/>
    <w:rsid w:val="002D0C5E"/>
    <w:rsid w:val="002D126C"/>
    <w:rsid w:val="002D12F0"/>
    <w:rsid w:val="002D3B4A"/>
    <w:rsid w:val="002D4E33"/>
    <w:rsid w:val="002D5627"/>
    <w:rsid w:val="002D621D"/>
    <w:rsid w:val="002D79A6"/>
    <w:rsid w:val="002E0C81"/>
    <w:rsid w:val="002E10BB"/>
    <w:rsid w:val="002E120E"/>
    <w:rsid w:val="002E1B94"/>
    <w:rsid w:val="002E20BB"/>
    <w:rsid w:val="002E2F45"/>
    <w:rsid w:val="002E4F4E"/>
    <w:rsid w:val="002E5E6F"/>
    <w:rsid w:val="002E61F0"/>
    <w:rsid w:val="002F001A"/>
    <w:rsid w:val="002F0A82"/>
    <w:rsid w:val="002F2447"/>
    <w:rsid w:val="002F248D"/>
    <w:rsid w:val="002F27B3"/>
    <w:rsid w:val="002F2F3E"/>
    <w:rsid w:val="002F4086"/>
    <w:rsid w:val="002F48AA"/>
    <w:rsid w:val="002F57E7"/>
    <w:rsid w:val="002F5E48"/>
    <w:rsid w:val="003010DC"/>
    <w:rsid w:val="003015D1"/>
    <w:rsid w:val="00301757"/>
    <w:rsid w:val="00301D1D"/>
    <w:rsid w:val="00302A39"/>
    <w:rsid w:val="00303290"/>
    <w:rsid w:val="00306132"/>
    <w:rsid w:val="00307400"/>
    <w:rsid w:val="00310546"/>
    <w:rsid w:val="00310577"/>
    <w:rsid w:val="00310705"/>
    <w:rsid w:val="003129D1"/>
    <w:rsid w:val="0031540B"/>
    <w:rsid w:val="0031601E"/>
    <w:rsid w:val="00316390"/>
    <w:rsid w:val="003165FC"/>
    <w:rsid w:val="00317200"/>
    <w:rsid w:val="003176C3"/>
    <w:rsid w:val="00317C7B"/>
    <w:rsid w:val="00320159"/>
    <w:rsid w:val="003216CE"/>
    <w:rsid w:val="00323624"/>
    <w:rsid w:val="00324427"/>
    <w:rsid w:val="003257A6"/>
    <w:rsid w:val="00326BCF"/>
    <w:rsid w:val="00327AE9"/>
    <w:rsid w:val="00331C7D"/>
    <w:rsid w:val="003337F4"/>
    <w:rsid w:val="00333B88"/>
    <w:rsid w:val="003347AB"/>
    <w:rsid w:val="00335316"/>
    <w:rsid w:val="0033563A"/>
    <w:rsid w:val="003367C3"/>
    <w:rsid w:val="00337EB0"/>
    <w:rsid w:val="00342FAE"/>
    <w:rsid w:val="003431E0"/>
    <w:rsid w:val="00343BC9"/>
    <w:rsid w:val="00343F20"/>
    <w:rsid w:val="0034414E"/>
    <w:rsid w:val="00345076"/>
    <w:rsid w:val="00345916"/>
    <w:rsid w:val="003510D4"/>
    <w:rsid w:val="00353190"/>
    <w:rsid w:val="00354A89"/>
    <w:rsid w:val="00355122"/>
    <w:rsid w:val="00355956"/>
    <w:rsid w:val="0035662B"/>
    <w:rsid w:val="003608C0"/>
    <w:rsid w:val="00360F27"/>
    <w:rsid w:val="003616F4"/>
    <w:rsid w:val="0036223D"/>
    <w:rsid w:val="0036578C"/>
    <w:rsid w:val="00365C38"/>
    <w:rsid w:val="003661CE"/>
    <w:rsid w:val="00366FEE"/>
    <w:rsid w:val="003671AA"/>
    <w:rsid w:val="003677AF"/>
    <w:rsid w:val="00367EFC"/>
    <w:rsid w:val="00374521"/>
    <w:rsid w:val="00374F26"/>
    <w:rsid w:val="0038130D"/>
    <w:rsid w:val="003813A6"/>
    <w:rsid w:val="00381D86"/>
    <w:rsid w:val="00381FD3"/>
    <w:rsid w:val="00382227"/>
    <w:rsid w:val="00382314"/>
    <w:rsid w:val="003834B4"/>
    <w:rsid w:val="00384770"/>
    <w:rsid w:val="003863F5"/>
    <w:rsid w:val="00386F44"/>
    <w:rsid w:val="00387EE7"/>
    <w:rsid w:val="003906AA"/>
    <w:rsid w:val="00390E1E"/>
    <w:rsid w:val="00392C29"/>
    <w:rsid w:val="003956DE"/>
    <w:rsid w:val="00395839"/>
    <w:rsid w:val="00395FB5"/>
    <w:rsid w:val="003967D8"/>
    <w:rsid w:val="003975DF"/>
    <w:rsid w:val="003A05D1"/>
    <w:rsid w:val="003A16A0"/>
    <w:rsid w:val="003A1857"/>
    <w:rsid w:val="003A1E89"/>
    <w:rsid w:val="003A2397"/>
    <w:rsid w:val="003A3307"/>
    <w:rsid w:val="003A3453"/>
    <w:rsid w:val="003A3CF5"/>
    <w:rsid w:val="003A429F"/>
    <w:rsid w:val="003A50D8"/>
    <w:rsid w:val="003A54F7"/>
    <w:rsid w:val="003A58BB"/>
    <w:rsid w:val="003A5EB3"/>
    <w:rsid w:val="003A6FCB"/>
    <w:rsid w:val="003A7E50"/>
    <w:rsid w:val="003B0A99"/>
    <w:rsid w:val="003B4D8C"/>
    <w:rsid w:val="003B4DDD"/>
    <w:rsid w:val="003B63EB"/>
    <w:rsid w:val="003B7117"/>
    <w:rsid w:val="003B729B"/>
    <w:rsid w:val="003C0B71"/>
    <w:rsid w:val="003C1080"/>
    <w:rsid w:val="003C1388"/>
    <w:rsid w:val="003C1AF3"/>
    <w:rsid w:val="003C2228"/>
    <w:rsid w:val="003C353A"/>
    <w:rsid w:val="003C3994"/>
    <w:rsid w:val="003C45A5"/>
    <w:rsid w:val="003C4DB4"/>
    <w:rsid w:val="003C59B2"/>
    <w:rsid w:val="003C6040"/>
    <w:rsid w:val="003C79D6"/>
    <w:rsid w:val="003D1CA5"/>
    <w:rsid w:val="003D3146"/>
    <w:rsid w:val="003D32C3"/>
    <w:rsid w:val="003D336B"/>
    <w:rsid w:val="003D41A3"/>
    <w:rsid w:val="003D4A8B"/>
    <w:rsid w:val="003D569B"/>
    <w:rsid w:val="003D5FD1"/>
    <w:rsid w:val="003D6076"/>
    <w:rsid w:val="003D7996"/>
    <w:rsid w:val="003E1AE6"/>
    <w:rsid w:val="003E2098"/>
    <w:rsid w:val="003E2AFE"/>
    <w:rsid w:val="003E2DE8"/>
    <w:rsid w:val="003E37EA"/>
    <w:rsid w:val="003E428C"/>
    <w:rsid w:val="003E61C0"/>
    <w:rsid w:val="003E6353"/>
    <w:rsid w:val="003E6A37"/>
    <w:rsid w:val="003E720E"/>
    <w:rsid w:val="003F18AD"/>
    <w:rsid w:val="003F3CE4"/>
    <w:rsid w:val="003F696B"/>
    <w:rsid w:val="003F72EE"/>
    <w:rsid w:val="004004D3"/>
    <w:rsid w:val="004008A0"/>
    <w:rsid w:val="0040263A"/>
    <w:rsid w:val="00402C84"/>
    <w:rsid w:val="00402CFB"/>
    <w:rsid w:val="00402D4A"/>
    <w:rsid w:val="00405488"/>
    <w:rsid w:val="00405739"/>
    <w:rsid w:val="00405C95"/>
    <w:rsid w:val="00405F64"/>
    <w:rsid w:val="004062BD"/>
    <w:rsid w:val="00406C41"/>
    <w:rsid w:val="00406E22"/>
    <w:rsid w:val="00406EE6"/>
    <w:rsid w:val="00406FBD"/>
    <w:rsid w:val="004073EF"/>
    <w:rsid w:val="00410BCD"/>
    <w:rsid w:val="00415195"/>
    <w:rsid w:val="00415E69"/>
    <w:rsid w:val="00416B39"/>
    <w:rsid w:val="00416C77"/>
    <w:rsid w:val="00422455"/>
    <w:rsid w:val="00422A89"/>
    <w:rsid w:val="00424453"/>
    <w:rsid w:val="00424674"/>
    <w:rsid w:val="0042477A"/>
    <w:rsid w:val="0042487D"/>
    <w:rsid w:val="00424B72"/>
    <w:rsid w:val="00424DE6"/>
    <w:rsid w:val="004260A3"/>
    <w:rsid w:val="004304FB"/>
    <w:rsid w:val="004307A0"/>
    <w:rsid w:val="004310BC"/>
    <w:rsid w:val="00432A67"/>
    <w:rsid w:val="00432F22"/>
    <w:rsid w:val="00433CC2"/>
    <w:rsid w:val="0043540B"/>
    <w:rsid w:val="004400B5"/>
    <w:rsid w:val="00441E60"/>
    <w:rsid w:val="004453B7"/>
    <w:rsid w:val="00445B44"/>
    <w:rsid w:val="00447D49"/>
    <w:rsid w:val="00450DC4"/>
    <w:rsid w:val="00451C09"/>
    <w:rsid w:val="004537C6"/>
    <w:rsid w:val="00454555"/>
    <w:rsid w:val="004555D9"/>
    <w:rsid w:val="00457035"/>
    <w:rsid w:val="00457679"/>
    <w:rsid w:val="0045770A"/>
    <w:rsid w:val="004614DD"/>
    <w:rsid w:val="00461E03"/>
    <w:rsid w:val="0046214B"/>
    <w:rsid w:val="00462B2E"/>
    <w:rsid w:val="00462BC4"/>
    <w:rsid w:val="00462E44"/>
    <w:rsid w:val="00463097"/>
    <w:rsid w:val="00463899"/>
    <w:rsid w:val="00463958"/>
    <w:rsid w:val="0046446E"/>
    <w:rsid w:val="00464987"/>
    <w:rsid w:val="00465B79"/>
    <w:rsid w:val="004661E1"/>
    <w:rsid w:val="004669BE"/>
    <w:rsid w:val="00467600"/>
    <w:rsid w:val="00470245"/>
    <w:rsid w:val="004702E6"/>
    <w:rsid w:val="00471A47"/>
    <w:rsid w:val="004723A2"/>
    <w:rsid w:val="0047284D"/>
    <w:rsid w:val="00473D67"/>
    <w:rsid w:val="004774A9"/>
    <w:rsid w:val="004775E8"/>
    <w:rsid w:val="004801B9"/>
    <w:rsid w:val="004808D6"/>
    <w:rsid w:val="0048170C"/>
    <w:rsid w:val="00481F4C"/>
    <w:rsid w:val="0048206D"/>
    <w:rsid w:val="00482913"/>
    <w:rsid w:val="0048311C"/>
    <w:rsid w:val="0048365D"/>
    <w:rsid w:val="0048442D"/>
    <w:rsid w:val="00484A19"/>
    <w:rsid w:val="00486743"/>
    <w:rsid w:val="004867C3"/>
    <w:rsid w:val="00486B44"/>
    <w:rsid w:val="00486B8F"/>
    <w:rsid w:val="00486E06"/>
    <w:rsid w:val="004874B4"/>
    <w:rsid w:val="00490502"/>
    <w:rsid w:val="00490BBE"/>
    <w:rsid w:val="004912A0"/>
    <w:rsid w:val="00491E41"/>
    <w:rsid w:val="0049242E"/>
    <w:rsid w:val="0049351A"/>
    <w:rsid w:val="004946B8"/>
    <w:rsid w:val="00495D43"/>
    <w:rsid w:val="00496D21"/>
    <w:rsid w:val="004A20B2"/>
    <w:rsid w:val="004A38D6"/>
    <w:rsid w:val="004A3EA0"/>
    <w:rsid w:val="004A51C7"/>
    <w:rsid w:val="004B0D51"/>
    <w:rsid w:val="004B15DE"/>
    <w:rsid w:val="004B1643"/>
    <w:rsid w:val="004B19C1"/>
    <w:rsid w:val="004B4947"/>
    <w:rsid w:val="004B4C97"/>
    <w:rsid w:val="004B5544"/>
    <w:rsid w:val="004B5738"/>
    <w:rsid w:val="004B5AFE"/>
    <w:rsid w:val="004C0728"/>
    <w:rsid w:val="004C21ED"/>
    <w:rsid w:val="004C4A22"/>
    <w:rsid w:val="004C4E1A"/>
    <w:rsid w:val="004C4F6A"/>
    <w:rsid w:val="004C5B1C"/>
    <w:rsid w:val="004C68AA"/>
    <w:rsid w:val="004C6F53"/>
    <w:rsid w:val="004C7860"/>
    <w:rsid w:val="004C7C78"/>
    <w:rsid w:val="004D0309"/>
    <w:rsid w:val="004D03A6"/>
    <w:rsid w:val="004D1C8F"/>
    <w:rsid w:val="004D2757"/>
    <w:rsid w:val="004D3125"/>
    <w:rsid w:val="004D3A7E"/>
    <w:rsid w:val="004D590D"/>
    <w:rsid w:val="004D5965"/>
    <w:rsid w:val="004D669D"/>
    <w:rsid w:val="004E074F"/>
    <w:rsid w:val="004E287D"/>
    <w:rsid w:val="004E355A"/>
    <w:rsid w:val="004E4AE3"/>
    <w:rsid w:val="004E4ED4"/>
    <w:rsid w:val="004E60C1"/>
    <w:rsid w:val="004E663E"/>
    <w:rsid w:val="004E72A7"/>
    <w:rsid w:val="004E77C1"/>
    <w:rsid w:val="004E77C7"/>
    <w:rsid w:val="004E7EA4"/>
    <w:rsid w:val="004F0262"/>
    <w:rsid w:val="004F0880"/>
    <w:rsid w:val="004F13B9"/>
    <w:rsid w:val="004F19AF"/>
    <w:rsid w:val="004F2CA3"/>
    <w:rsid w:val="004F3208"/>
    <w:rsid w:val="004F372D"/>
    <w:rsid w:val="004F4A1E"/>
    <w:rsid w:val="004F6BA9"/>
    <w:rsid w:val="004F7423"/>
    <w:rsid w:val="004F772F"/>
    <w:rsid w:val="00501E66"/>
    <w:rsid w:val="0050246E"/>
    <w:rsid w:val="00502B3B"/>
    <w:rsid w:val="0050344F"/>
    <w:rsid w:val="005040A8"/>
    <w:rsid w:val="00505B28"/>
    <w:rsid w:val="00507693"/>
    <w:rsid w:val="005104DB"/>
    <w:rsid w:val="00510562"/>
    <w:rsid w:val="0051207A"/>
    <w:rsid w:val="005125D0"/>
    <w:rsid w:val="00513032"/>
    <w:rsid w:val="00513E15"/>
    <w:rsid w:val="005147E3"/>
    <w:rsid w:val="00514FA7"/>
    <w:rsid w:val="0051514C"/>
    <w:rsid w:val="00515C1E"/>
    <w:rsid w:val="005169B7"/>
    <w:rsid w:val="00524E73"/>
    <w:rsid w:val="00527069"/>
    <w:rsid w:val="005276B3"/>
    <w:rsid w:val="005304F8"/>
    <w:rsid w:val="005306FE"/>
    <w:rsid w:val="00533808"/>
    <w:rsid w:val="005344C5"/>
    <w:rsid w:val="00534DB1"/>
    <w:rsid w:val="005363F9"/>
    <w:rsid w:val="00536445"/>
    <w:rsid w:val="00536548"/>
    <w:rsid w:val="00536DB7"/>
    <w:rsid w:val="00540F9E"/>
    <w:rsid w:val="00541F72"/>
    <w:rsid w:val="00542BA7"/>
    <w:rsid w:val="00542ED0"/>
    <w:rsid w:val="00543B85"/>
    <w:rsid w:val="0054500D"/>
    <w:rsid w:val="005457CC"/>
    <w:rsid w:val="00545F0A"/>
    <w:rsid w:val="005532D9"/>
    <w:rsid w:val="00555053"/>
    <w:rsid w:val="005563E0"/>
    <w:rsid w:val="00556AEC"/>
    <w:rsid w:val="00556D6B"/>
    <w:rsid w:val="005609F6"/>
    <w:rsid w:val="0056225A"/>
    <w:rsid w:val="005628AF"/>
    <w:rsid w:val="005636D5"/>
    <w:rsid w:val="005649C9"/>
    <w:rsid w:val="00565496"/>
    <w:rsid w:val="00565851"/>
    <w:rsid w:val="00566CB8"/>
    <w:rsid w:val="00567B66"/>
    <w:rsid w:val="00570024"/>
    <w:rsid w:val="00572878"/>
    <w:rsid w:val="00572CA6"/>
    <w:rsid w:val="005738F6"/>
    <w:rsid w:val="00573C1F"/>
    <w:rsid w:val="00575633"/>
    <w:rsid w:val="00575F84"/>
    <w:rsid w:val="00576B2F"/>
    <w:rsid w:val="00577F81"/>
    <w:rsid w:val="005801D4"/>
    <w:rsid w:val="00580BD1"/>
    <w:rsid w:val="00581B5F"/>
    <w:rsid w:val="0058295C"/>
    <w:rsid w:val="00582D78"/>
    <w:rsid w:val="00582F91"/>
    <w:rsid w:val="005832AF"/>
    <w:rsid w:val="00583BB9"/>
    <w:rsid w:val="00586699"/>
    <w:rsid w:val="00586FB1"/>
    <w:rsid w:val="00587146"/>
    <w:rsid w:val="00587921"/>
    <w:rsid w:val="00590558"/>
    <w:rsid w:val="005906A4"/>
    <w:rsid w:val="00590745"/>
    <w:rsid w:val="00591235"/>
    <w:rsid w:val="00591907"/>
    <w:rsid w:val="005920F1"/>
    <w:rsid w:val="00592DA9"/>
    <w:rsid w:val="0059581B"/>
    <w:rsid w:val="00595A96"/>
    <w:rsid w:val="005971E2"/>
    <w:rsid w:val="005A08F8"/>
    <w:rsid w:val="005A10A4"/>
    <w:rsid w:val="005A12FE"/>
    <w:rsid w:val="005A15C6"/>
    <w:rsid w:val="005A15D9"/>
    <w:rsid w:val="005A2126"/>
    <w:rsid w:val="005A22A2"/>
    <w:rsid w:val="005A2EA7"/>
    <w:rsid w:val="005A5106"/>
    <w:rsid w:val="005A53A5"/>
    <w:rsid w:val="005A7C39"/>
    <w:rsid w:val="005B0037"/>
    <w:rsid w:val="005B18BF"/>
    <w:rsid w:val="005B331B"/>
    <w:rsid w:val="005B4BEC"/>
    <w:rsid w:val="005B4DCC"/>
    <w:rsid w:val="005B51BA"/>
    <w:rsid w:val="005B6BA9"/>
    <w:rsid w:val="005B77E3"/>
    <w:rsid w:val="005B797F"/>
    <w:rsid w:val="005C0313"/>
    <w:rsid w:val="005C03FF"/>
    <w:rsid w:val="005C261B"/>
    <w:rsid w:val="005C2A6A"/>
    <w:rsid w:val="005C2D33"/>
    <w:rsid w:val="005C2EE1"/>
    <w:rsid w:val="005C3C57"/>
    <w:rsid w:val="005C491C"/>
    <w:rsid w:val="005C59B2"/>
    <w:rsid w:val="005C5E8C"/>
    <w:rsid w:val="005C5EC4"/>
    <w:rsid w:val="005C7265"/>
    <w:rsid w:val="005D055D"/>
    <w:rsid w:val="005D1511"/>
    <w:rsid w:val="005D3501"/>
    <w:rsid w:val="005D4275"/>
    <w:rsid w:val="005D4DDB"/>
    <w:rsid w:val="005D6318"/>
    <w:rsid w:val="005D6845"/>
    <w:rsid w:val="005E0020"/>
    <w:rsid w:val="005E0697"/>
    <w:rsid w:val="005E08C3"/>
    <w:rsid w:val="005E138E"/>
    <w:rsid w:val="005E1D36"/>
    <w:rsid w:val="005E2DAB"/>
    <w:rsid w:val="005E3711"/>
    <w:rsid w:val="005E3D34"/>
    <w:rsid w:val="005E4132"/>
    <w:rsid w:val="005E60AB"/>
    <w:rsid w:val="005F08A5"/>
    <w:rsid w:val="005F0D64"/>
    <w:rsid w:val="005F485C"/>
    <w:rsid w:val="005F4CFC"/>
    <w:rsid w:val="005F6F8A"/>
    <w:rsid w:val="005F72E3"/>
    <w:rsid w:val="005F730E"/>
    <w:rsid w:val="005F7ECD"/>
    <w:rsid w:val="00600D16"/>
    <w:rsid w:val="00602469"/>
    <w:rsid w:val="00604984"/>
    <w:rsid w:val="00607313"/>
    <w:rsid w:val="00610FCA"/>
    <w:rsid w:val="0061284E"/>
    <w:rsid w:val="00612ADB"/>
    <w:rsid w:val="00612FDD"/>
    <w:rsid w:val="006134C7"/>
    <w:rsid w:val="00613904"/>
    <w:rsid w:val="00613E99"/>
    <w:rsid w:val="00614509"/>
    <w:rsid w:val="00614E16"/>
    <w:rsid w:val="00614E28"/>
    <w:rsid w:val="00614E7F"/>
    <w:rsid w:val="00615537"/>
    <w:rsid w:val="00620145"/>
    <w:rsid w:val="006202AC"/>
    <w:rsid w:val="00621311"/>
    <w:rsid w:val="00621FB8"/>
    <w:rsid w:val="00625DCB"/>
    <w:rsid w:val="006263D9"/>
    <w:rsid w:val="00626716"/>
    <w:rsid w:val="00626A29"/>
    <w:rsid w:val="006303A6"/>
    <w:rsid w:val="006304BC"/>
    <w:rsid w:val="00634EC9"/>
    <w:rsid w:val="00635678"/>
    <w:rsid w:val="00635BF4"/>
    <w:rsid w:val="00635D8F"/>
    <w:rsid w:val="006360A3"/>
    <w:rsid w:val="00637000"/>
    <w:rsid w:val="006375C8"/>
    <w:rsid w:val="006376A2"/>
    <w:rsid w:val="00640378"/>
    <w:rsid w:val="00640ABA"/>
    <w:rsid w:val="00640BA1"/>
    <w:rsid w:val="00641FCC"/>
    <w:rsid w:val="00642930"/>
    <w:rsid w:val="006433E1"/>
    <w:rsid w:val="006434EE"/>
    <w:rsid w:val="00644F7E"/>
    <w:rsid w:val="006478AB"/>
    <w:rsid w:val="00651CAA"/>
    <w:rsid w:val="0065295D"/>
    <w:rsid w:val="00653819"/>
    <w:rsid w:val="00653E6F"/>
    <w:rsid w:val="0065702B"/>
    <w:rsid w:val="0066118B"/>
    <w:rsid w:val="00661331"/>
    <w:rsid w:val="006613BD"/>
    <w:rsid w:val="00661EAE"/>
    <w:rsid w:val="00662184"/>
    <w:rsid w:val="006631D0"/>
    <w:rsid w:val="00665A4B"/>
    <w:rsid w:val="006663C3"/>
    <w:rsid w:val="006675D8"/>
    <w:rsid w:val="006678D0"/>
    <w:rsid w:val="006700B4"/>
    <w:rsid w:val="00670587"/>
    <w:rsid w:val="00671337"/>
    <w:rsid w:val="00672121"/>
    <w:rsid w:val="00674C3E"/>
    <w:rsid w:val="00674C8A"/>
    <w:rsid w:val="00674EF5"/>
    <w:rsid w:val="006754D2"/>
    <w:rsid w:val="00675EF0"/>
    <w:rsid w:val="00675F6B"/>
    <w:rsid w:val="00676706"/>
    <w:rsid w:val="00676973"/>
    <w:rsid w:val="0068018A"/>
    <w:rsid w:val="00680AF6"/>
    <w:rsid w:val="00680CAC"/>
    <w:rsid w:val="00680E78"/>
    <w:rsid w:val="006815DF"/>
    <w:rsid w:val="00682BC0"/>
    <w:rsid w:val="00685315"/>
    <w:rsid w:val="006871BA"/>
    <w:rsid w:val="00690161"/>
    <w:rsid w:val="0069022F"/>
    <w:rsid w:val="00691273"/>
    <w:rsid w:val="00692B0F"/>
    <w:rsid w:val="00693880"/>
    <w:rsid w:val="00694EAA"/>
    <w:rsid w:val="006964B3"/>
    <w:rsid w:val="00697251"/>
    <w:rsid w:val="006A023C"/>
    <w:rsid w:val="006A040E"/>
    <w:rsid w:val="006A26FB"/>
    <w:rsid w:val="006A2757"/>
    <w:rsid w:val="006A2C65"/>
    <w:rsid w:val="006A34F3"/>
    <w:rsid w:val="006A401D"/>
    <w:rsid w:val="006A50DC"/>
    <w:rsid w:val="006A5312"/>
    <w:rsid w:val="006A5544"/>
    <w:rsid w:val="006A626E"/>
    <w:rsid w:val="006A6EF6"/>
    <w:rsid w:val="006A7FA1"/>
    <w:rsid w:val="006B000D"/>
    <w:rsid w:val="006B17CA"/>
    <w:rsid w:val="006B3027"/>
    <w:rsid w:val="006B3F04"/>
    <w:rsid w:val="006B4301"/>
    <w:rsid w:val="006B483F"/>
    <w:rsid w:val="006B5C23"/>
    <w:rsid w:val="006B7165"/>
    <w:rsid w:val="006C2758"/>
    <w:rsid w:val="006C2D48"/>
    <w:rsid w:val="006C30D5"/>
    <w:rsid w:val="006C585A"/>
    <w:rsid w:val="006C5C55"/>
    <w:rsid w:val="006C60EA"/>
    <w:rsid w:val="006C6DE6"/>
    <w:rsid w:val="006C7C87"/>
    <w:rsid w:val="006D1B94"/>
    <w:rsid w:val="006D359B"/>
    <w:rsid w:val="006D3E09"/>
    <w:rsid w:val="006D3FBC"/>
    <w:rsid w:val="006D5955"/>
    <w:rsid w:val="006D5D55"/>
    <w:rsid w:val="006E0EC7"/>
    <w:rsid w:val="006E2A67"/>
    <w:rsid w:val="006E2CE8"/>
    <w:rsid w:val="006E2DF8"/>
    <w:rsid w:val="006E4F27"/>
    <w:rsid w:val="006E5A9C"/>
    <w:rsid w:val="006E6413"/>
    <w:rsid w:val="006E7D1C"/>
    <w:rsid w:val="006F083C"/>
    <w:rsid w:val="006F0BBB"/>
    <w:rsid w:val="006F0C84"/>
    <w:rsid w:val="006F0F38"/>
    <w:rsid w:val="006F2016"/>
    <w:rsid w:val="006F227A"/>
    <w:rsid w:val="006F4575"/>
    <w:rsid w:val="006F4BD8"/>
    <w:rsid w:val="006F64BF"/>
    <w:rsid w:val="006F749E"/>
    <w:rsid w:val="00700320"/>
    <w:rsid w:val="00700B30"/>
    <w:rsid w:val="00702723"/>
    <w:rsid w:val="00702D65"/>
    <w:rsid w:val="007033A5"/>
    <w:rsid w:val="00703C1E"/>
    <w:rsid w:val="0070543C"/>
    <w:rsid w:val="00705BB8"/>
    <w:rsid w:val="007071EB"/>
    <w:rsid w:val="00707B1F"/>
    <w:rsid w:val="0071047B"/>
    <w:rsid w:val="00710954"/>
    <w:rsid w:val="00713A93"/>
    <w:rsid w:val="00716B47"/>
    <w:rsid w:val="00716BC6"/>
    <w:rsid w:val="00716DE0"/>
    <w:rsid w:val="00721248"/>
    <w:rsid w:val="0072141C"/>
    <w:rsid w:val="00721C18"/>
    <w:rsid w:val="00722A61"/>
    <w:rsid w:val="00722C07"/>
    <w:rsid w:val="007231CC"/>
    <w:rsid w:val="00723E19"/>
    <w:rsid w:val="007246E1"/>
    <w:rsid w:val="00725201"/>
    <w:rsid w:val="00725210"/>
    <w:rsid w:val="007254C9"/>
    <w:rsid w:val="00725F1A"/>
    <w:rsid w:val="0072618E"/>
    <w:rsid w:val="00727094"/>
    <w:rsid w:val="00727E4C"/>
    <w:rsid w:val="00730FB2"/>
    <w:rsid w:val="00732910"/>
    <w:rsid w:val="00732BF0"/>
    <w:rsid w:val="00734FF8"/>
    <w:rsid w:val="00735721"/>
    <w:rsid w:val="00737A2F"/>
    <w:rsid w:val="0074150C"/>
    <w:rsid w:val="00742AB5"/>
    <w:rsid w:val="00742B79"/>
    <w:rsid w:val="00742C96"/>
    <w:rsid w:val="007447F8"/>
    <w:rsid w:val="00745175"/>
    <w:rsid w:val="00745408"/>
    <w:rsid w:val="00745B3D"/>
    <w:rsid w:val="0074626F"/>
    <w:rsid w:val="00746491"/>
    <w:rsid w:val="00747EF9"/>
    <w:rsid w:val="00751540"/>
    <w:rsid w:val="00751DD4"/>
    <w:rsid w:val="00752AA3"/>
    <w:rsid w:val="00754897"/>
    <w:rsid w:val="007549FE"/>
    <w:rsid w:val="00755927"/>
    <w:rsid w:val="00755E7D"/>
    <w:rsid w:val="00756ADA"/>
    <w:rsid w:val="00760158"/>
    <w:rsid w:val="00761FA7"/>
    <w:rsid w:val="00762430"/>
    <w:rsid w:val="00762FD9"/>
    <w:rsid w:val="007641FD"/>
    <w:rsid w:val="00764FA8"/>
    <w:rsid w:val="007654FF"/>
    <w:rsid w:val="00765AD5"/>
    <w:rsid w:val="007664EB"/>
    <w:rsid w:val="0076729C"/>
    <w:rsid w:val="007733F6"/>
    <w:rsid w:val="0077351B"/>
    <w:rsid w:val="0077473F"/>
    <w:rsid w:val="00774E84"/>
    <w:rsid w:val="0077574C"/>
    <w:rsid w:val="00775E6D"/>
    <w:rsid w:val="00776030"/>
    <w:rsid w:val="00776618"/>
    <w:rsid w:val="00776E67"/>
    <w:rsid w:val="007770D1"/>
    <w:rsid w:val="007828CA"/>
    <w:rsid w:val="00782957"/>
    <w:rsid w:val="00783968"/>
    <w:rsid w:val="00783FBE"/>
    <w:rsid w:val="0078487D"/>
    <w:rsid w:val="00786EA1"/>
    <w:rsid w:val="007905C1"/>
    <w:rsid w:val="007922A7"/>
    <w:rsid w:val="00792428"/>
    <w:rsid w:val="0079296D"/>
    <w:rsid w:val="00793F1A"/>
    <w:rsid w:val="00795292"/>
    <w:rsid w:val="007952F0"/>
    <w:rsid w:val="0079549E"/>
    <w:rsid w:val="0079687C"/>
    <w:rsid w:val="007A0E3C"/>
    <w:rsid w:val="007A0FDB"/>
    <w:rsid w:val="007A1C58"/>
    <w:rsid w:val="007A25B0"/>
    <w:rsid w:val="007A2BA3"/>
    <w:rsid w:val="007A4A7C"/>
    <w:rsid w:val="007A6373"/>
    <w:rsid w:val="007A644E"/>
    <w:rsid w:val="007A67E2"/>
    <w:rsid w:val="007A68DE"/>
    <w:rsid w:val="007B335A"/>
    <w:rsid w:val="007B3CCF"/>
    <w:rsid w:val="007B442F"/>
    <w:rsid w:val="007B5028"/>
    <w:rsid w:val="007B56E1"/>
    <w:rsid w:val="007B5708"/>
    <w:rsid w:val="007C02AD"/>
    <w:rsid w:val="007C2E9D"/>
    <w:rsid w:val="007C3D6B"/>
    <w:rsid w:val="007C3FDA"/>
    <w:rsid w:val="007C5D3E"/>
    <w:rsid w:val="007C700C"/>
    <w:rsid w:val="007D12BD"/>
    <w:rsid w:val="007D288F"/>
    <w:rsid w:val="007D2AE1"/>
    <w:rsid w:val="007D3547"/>
    <w:rsid w:val="007D49DD"/>
    <w:rsid w:val="007D579E"/>
    <w:rsid w:val="007D5815"/>
    <w:rsid w:val="007D5C86"/>
    <w:rsid w:val="007D5D36"/>
    <w:rsid w:val="007D6599"/>
    <w:rsid w:val="007E0470"/>
    <w:rsid w:val="007E1321"/>
    <w:rsid w:val="007E18B7"/>
    <w:rsid w:val="007E5528"/>
    <w:rsid w:val="007E5E2B"/>
    <w:rsid w:val="007E5F8D"/>
    <w:rsid w:val="007E67A1"/>
    <w:rsid w:val="007E7A31"/>
    <w:rsid w:val="007E7EBA"/>
    <w:rsid w:val="007F0008"/>
    <w:rsid w:val="007F1949"/>
    <w:rsid w:val="007F211F"/>
    <w:rsid w:val="007F366A"/>
    <w:rsid w:val="007F3F74"/>
    <w:rsid w:val="007F4D41"/>
    <w:rsid w:val="007F4DBC"/>
    <w:rsid w:val="007F4FC9"/>
    <w:rsid w:val="007F6548"/>
    <w:rsid w:val="007F751F"/>
    <w:rsid w:val="007F7FBC"/>
    <w:rsid w:val="00801553"/>
    <w:rsid w:val="008025E9"/>
    <w:rsid w:val="00802DB3"/>
    <w:rsid w:val="00803958"/>
    <w:rsid w:val="00804695"/>
    <w:rsid w:val="00804DCE"/>
    <w:rsid w:val="00804DD8"/>
    <w:rsid w:val="008051DD"/>
    <w:rsid w:val="0080617E"/>
    <w:rsid w:val="00806811"/>
    <w:rsid w:val="00807160"/>
    <w:rsid w:val="00810176"/>
    <w:rsid w:val="00811494"/>
    <w:rsid w:val="00811A6E"/>
    <w:rsid w:val="00811F35"/>
    <w:rsid w:val="00812DA3"/>
    <w:rsid w:val="00813303"/>
    <w:rsid w:val="00814E7D"/>
    <w:rsid w:val="00815824"/>
    <w:rsid w:val="008202F8"/>
    <w:rsid w:val="0082266B"/>
    <w:rsid w:val="008242B2"/>
    <w:rsid w:val="008251A5"/>
    <w:rsid w:val="008257EB"/>
    <w:rsid w:val="0083061E"/>
    <w:rsid w:val="00830AF9"/>
    <w:rsid w:val="008318BB"/>
    <w:rsid w:val="00834A85"/>
    <w:rsid w:val="00834B19"/>
    <w:rsid w:val="00835979"/>
    <w:rsid w:val="00835EAE"/>
    <w:rsid w:val="00837345"/>
    <w:rsid w:val="008374FB"/>
    <w:rsid w:val="00837E86"/>
    <w:rsid w:val="00837EB5"/>
    <w:rsid w:val="00841D89"/>
    <w:rsid w:val="00842F34"/>
    <w:rsid w:val="00843966"/>
    <w:rsid w:val="008441CE"/>
    <w:rsid w:val="008450BF"/>
    <w:rsid w:val="008454EB"/>
    <w:rsid w:val="00845E21"/>
    <w:rsid w:val="00846EB0"/>
    <w:rsid w:val="00850184"/>
    <w:rsid w:val="00850671"/>
    <w:rsid w:val="0085443F"/>
    <w:rsid w:val="008549C6"/>
    <w:rsid w:val="0085539B"/>
    <w:rsid w:val="008557F2"/>
    <w:rsid w:val="008574A3"/>
    <w:rsid w:val="00857D3A"/>
    <w:rsid w:val="008606DF"/>
    <w:rsid w:val="00861684"/>
    <w:rsid w:val="00861BC0"/>
    <w:rsid w:val="00862F38"/>
    <w:rsid w:val="00864399"/>
    <w:rsid w:val="00864A16"/>
    <w:rsid w:val="008667E8"/>
    <w:rsid w:val="00867D11"/>
    <w:rsid w:val="008712E5"/>
    <w:rsid w:val="008716BD"/>
    <w:rsid w:val="00871ED3"/>
    <w:rsid w:val="008736C7"/>
    <w:rsid w:val="00875E32"/>
    <w:rsid w:val="00876016"/>
    <w:rsid w:val="00876218"/>
    <w:rsid w:val="008813B3"/>
    <w:rsid w:val="0088191D"/>
    <w:rsid w:val="00882BBB"/>
    <w:rsid w:val="008837EB"/>
    <w:rsid w:val="008841C0"/>
    <w:rsid w:val="00885F06"/>
    <w:rsid w:val="00886676"/>
    <w:rsid w:val="00886C2B"/>
    <w:rsid w:val="00887DC9"/>
    <w:rsid w:val="00890FC2"/>
    <w:rsid w:val="008915CD"/>
    <w:rsid w:val="008917EC"/>
    <w:rsid w:val="008918C8"/>
    <w:rsid w:val="008921BF"/>
    <w:rsid w:val="00892BC8"/>
    <w:rsid w:val="00893445"/>
    <w:rsid w:val="00893C24"/>
    <w:rsid w:val="008940E2"/>
    <w:rsid w:val="00895ED0"/>
    <w:rsid w:val="00896B7E"/>
    <w:rsid w:val="008A3B51"/>
    <w:rsid w:val="008A5B28"/>
    <w:rsid w:val="008A6DEF"/>
    <w:rsid w:val="008B022E"/>
    <w:rsid w:val="008B1256"/>
    <w:rsid w:val="008B2DF8"/>
    <w:rsid w:val="008B33D0"/>
    <w:rsid w:val="008B3B1D"/>
    <w:rsid w:val="008B3E8A"/>
    <w:rsid w:val="008B553D"/>
    <w:rsid w:val="008B5EA3"/>
    <w:rsid w:val="008B5EF5"/>
    <w:rsid w:val="008B6740"/>
    <w:rsid w:val="008B7CD5"/>
    <w:rsid w:val="008C034B"/>
    <w:rsid w:val="008C1FB9"/>
    <w:rsid w:val="008C23F5"/>
    <w:rsid w:val="008C24A9"/>
    <w:rsid w:val="008C2986"/>
    <w:rsid w:val="008C2F81"/>
    <w:rsid w:val="008C31A6"/>
    <w:rsid w:val="008C33DE"/>
    <w:rsid w:val="008C3B85"/>
    <w:rsid w:val="008C3C09"/>
    <w:rsid w:val="008C4172"/>
    <w:rsid w:val="008C502E"/>
    <w:rsid w:val="008C5FAF"/>
    <w:rsid w:val="008D1087"/>
    <w:rsid w:val="008D1513"/>
    <w:rsid w:val="008D17DF"/>
    <w:rsid w:val="008D2994"/>
    <w:rsid w:val="008D29C9"/>
    <w:rsid w:val="008D3D7F"/>
    <w:rsid w:val="008D5728"/>
    <w:rsid w:val="008D57AF"/>
    <w:rsid w:val="008D5D38"/>
    <w:rsid w:val="008D66AD"/>
    <w:rsid w:val="008D7A5E"/>
    <w:rsid w:val="008E0D56"/>
    <w:rsid w:val="008E0E1D"/>
    <w:rsid w:val="008E0E50"/>
    <w:rsid w:val="008E1B1B"/>
    <w:rsid w:val="008E1F0E"/>
    <w:rsid w:val="008E2171"/>
    <w:rsid w:val="008E2250"/>
    <w:rsid w:val="008E346E"/>
    <w:rsid w:val="008E44AD"/>
    <w:rsid w:val="008E45CF"/>
    <w:rsid w:val="008E4C9C"/>
    <w:rsid w:val="008E64AB"/>
    <w:rsid w:val="008E6991"/>
    <w:rsid w:val="008F190B"/>
    <w:rsid w:val="008F1DB0"/>
    <w:rsid w:val="008F281D"/>
    <w:rsid w:val="008F4F25"/>
    <w:rsid w:val="008F5108"/>
    <w:rsid w:val="008F6076"/>
    <w:rsid w:val="008F60D7"/>
    <w:rsid w:val="008F7150"/>
    <w:rsid w:val="008F72D2"/>
    <w:rsid w:val="008F77AB"/>
    <w:rsid w:val="008F7E1C"/>
    <w:rsid w:val="0090170F"/>
    <w:rsid w:val="00901C71"/>
    <w:rsid w:val="00902138"/>
    <w:rsid w:val="009030DC"/>
    <w:rsid w:val="009049C7"/>
    <w:rsid w:val="009054D3"/>
    <w:rsid w:val="00905AF2"/>
    <w:rsid w:val="00906D88"/>
    <w:rsid w:val="00907625"/>
    <w:rsid w:val="00911C21"/>
    <w:rsid w:val="00912618"/>
    <w:rsid w:val="00912BEE"/>
    <w:rsid w:val="00912F12"/>
    <w:rsid w:val="009131C8"/>
    <w:rsid w:val="00913260"/>
    <w:rsid w:val="00915536"/>
    <w:rsid w:val="0091696F"/>
    <w:rsid w:val="00920BB7"/>
    <w:rsid w:val="0092121A"/>
    <w:rsid w:val="009219AE"/>
    <w:rsid w:val="00922B56"/>
    <w:rsid w:val="00923DB8"/>
    <w:rsid w:val="0092496A"/>
    <w:rsid w:val="0093076E"/>
    <w:rsid w:val="009328DC"/>
    <w:rsid w:val="0093370D"/>
    <w:rsid w:val="00937048"/>
    <w:rsid w:val="0093723E"/>
    <w:rsid w:val="00940AFF"/>
    <w:rsid w:val="00940E84"/>
    <w:rsid w:val="0094122C"/>
    <w:rsid w:val="00942FDF"/>
    <w:rsid w:val="00943942"/>
    <w:rsid w:val="00943B9F"/>
    <w:rsid w:val="00944347"/>
    <w:rsid w:val="009446CE"/>
    <w:rsid w:val="00944EB4"/>
    <w:rsid w:val="00946E22"/>
    <w:rsid w:val="00947314"/>
    <w:rsid w:val="009475CA"/>
    <w:rsid w:val="0094C36A"/>
    <w:rsid w:val="00951259"/>
    <w:rsid w:val="00951583"/>
    <w:rsid w:val="00951876"/>
    <w:rsid w:val="00952778"/>
    <w:rsid w:val="0095360A"/>
    <w:rsid w:val="00953819"/>
    <w:rsid w:val="00953F29"/>
    <w:rsid w:val="009548A6"/>
    <w:rsid w:val="00955475"/>
    <w:rsid w:val="00955B6E"/>
    <w:rsid w:val="009561CB"/>
    <w:rsid w:val="00966934"/>
    <w:rsid w:val="00966A3C"/>
    <w:rsid w:val="00967983"/>
    <w:rsid w:val="00971BA9"/>
    <w:rsid w:val="00973B42"/>
    <w:rsid w:val="00974903"/>
    <w:rsid w:val="009756F4"/>
    <w:rsid w:val="00980155"/>
    <w:rsid w:val="0098047D"/>
    <w:rsid w:val="00981279"/>
    <w:rsid w:val="00981F12"/>
    <w:rsid w:val="00981F45"/>
    <w:rsid w:val="00982D7D"/>
    <w:rsid w:val="0098380B"/>
    <w:rsid w:val="00984A8C"/>
    <w:rsid w:val="00985CAA"/>
    <w:rsid w:val="00990C78"/>
    <w:rsid w:val="00990E5F"/>
    <w:rsid w:val="00991B8F"/>
    <w:rsid w:val="0099266B"/>
    <w:rsid w:val="00993466"/>
    <w:rsid w:val="00993D10"/>
    <w:rsid w:val="00994DBF"/>
    <w:rsid w:val="0099501A"/>
    <w:rsid w:val="00995F76"/>
    <w:rsid w:val="009979D8"/>
    <w:rsid w:val="009A0627"/>
    <w:rsid w:val="009A0B31"/>
    <w:rsid w:val="009A42A7"/>
    <w:rsid w:val="009A66F0"/>
    <w:rsid w:val="009A6D8D"/>
    <w:rsid w:val="009A7282"/>
    <w:rsid w:val="009A7CE9"/>
    <w:rsid w:val="009A7D40"/>
    <w:rsid w:val="009A7D60"/>
    <w:rsid w:val="009B053B"/>
    <w:rsid w:val="009B05A6"/>
    <w:rsid w:val="009B258F"/>
    <w:rsid w:val="009B4207"/>
    <w:rsid w:val="009B4ECF"/>
    <w:rsid w:val="009B5D4E"/>
    <w:rsid w:val="009B6674"/>
    <w:rsid w:val="009B755B"/>
    <w:rsid w:val="009B77AB"/>
    <w:rsid w:val="009B77DA"/>
    <w:rsid w:val="009C03FC"/>
    <w:rsid w:val="009C5126"/>
    <w:rsid w:val="009C60AA"/>
    <w:rsid w:val="009C6101"/>
    <w:rsid w:val="009C7730"/>
    <w:rsid w:val="009D2740"/>
    <w:rsid w:val="009D2C4C"/>
    <w:rsid w:val="009D3DCF"/>
    <w:rsid w:val="009D4427"/>
    <w:rsid w:val="009D5300"/>
    <w:rsid w:val="009D55C4"/>
    <w:rsid w:val="009D5997"/>
    <w:rsid w:val="009D72E0"/>
    <w:rsid w:val="009D7C27"/>
    <w:rsid w:val="009E0FB8"/>
    <w:rsid w:val="009E1584"/>
    <w:rsid w:val="009E226E"/>
    <w:rsid w:val="009E2A73"/>
    <w:rsid w:val="009E30F2"/>
    <w:rsid w:val="009E36F2"/>
    <w:rsid w:val="009E4DAC"/>
    <w:rsid w:val="009E5481"/>
    <w:rsid w:val="009E636F"/>
    <w:rsid w:val="009E6456"/>
    <w:rsid w:val="009E6A01"/>
    <w:rsid w:val="009F0F73"/>
    <w:rsid w:val="009F100F"/>
    <w:rsid w:val="009F1EF1"/>
    <w:rsid w:val="009F2B3C"/>
    <w:rsid w:val="009F350C"/>
    <w:rsid w:val="009F3745"/>
    <w:rsid w:val="009F57C3"/>
    <w:rsid w:val="009F593F"/>
    <w:rsid w:val="009F7444"/>
    <w:rsid w:val="009F7B82"/>
    <w:rsid w:val="00A004DA"/>
    <w:rsid w:val="00A00E29"/>
    <w:rsid w:val="00A0112D"/>
    <w:rsid w:val="00A02E4D"/>
    <w:rsid w:val="00A034BF"/>
    <w:rsid w:val="00A038C7"/>
    <w:rsid w:val="00A039FB"/>
    <w:rsid w:val="00A05209"/>
    <w:rsid w:val="00A05880"/>
    <w:rsid w:val="00A05EB3"/>
    <w:rsid w:val="00A07BD9"/>
    <w:rsid w:val="00A114B5"/>
    <w:rsid w:val="00A114C0"/>
    <w:rsid w:val="00A11551"/>
    <w:rsid w:val="00A117DB"/>
    <w:rsid w:val="00A12B03"/>
    <w:rsid w:val="00A14F38"/>
    <w:rsid w:val="00A14F51"/>
    <w:rsid w:val="00A162C0"/>
    <w:rsid w:val="00A1699F"/>
    <w:rsid w:val="00A20FA8"/>
    <w:rsid w:val="00A20FF0"/>
    <w:rsid w:val="00A236FD"/>
    <w:rsid w:val="00A33388"/>
    <w:rsid w:val="00A362F4"/>
    <w:rsid w:val="00A37475"/>
    <w:rsid w:val="00A37704"/>
    <w:rsid w:val="00A37BA8"/>
    <w:rsid w:val="00A40211"/>
    <w:rsid w:val="00A425CC"/>
    <w:rsid w:val="00A43080"/>
    <w:rsid w:val="00A43BF7"/>
    <w:rsid w:val="00A458CF"/>
    <w:rsid w:val="00A45996"/>
    <w:rsid w:val="00A461D8"/>
    <w:rsid w:val="00A4669F"/>
    <w:rsid w:val="00A47755"/>
    <w:rsid w:val="00A511FE"/>
    <w:rsid w:val="00A514B8"/>
    <w:rsid w:val="00A51676"/>
    <w:rsid w:val="00A52707"/>
    <w:rsid w:val="00A52750"/>
    <w:rsid w:val="00A53021"/>
    <w:rsid w:val="00A55657"/>
    <w:rsid w:val="00A579A9"/>
    <w:rsid w:val="00A60538"/>
    <w:rsid w:val="00A6158D"/>
    <w:rsid w:val="00A61A0B"/>
    <w:rsid w:val="00A62526"/>
    <w:rsid w:val="00A629E5"/>
    <w:rsid w:val="00A62E53"/>
    <w:rsid w:val="00A636E4"/>
    <w:rsid w:val="00A63CE6"/>
    <w:rsid w:val="00A6420D"/>
    <w:rsid w:val="00A64CC4"/>
    <w:rsid w:val="00A655DD"/>
    <w:rsid w:val="00A65E8A"/>
    <w:rsid w:val="00A66600"/>
    <w:rsid w:val="00A671C9"/>
    <w:rsid w:val="00A72C45"/>
    <w:rsid w:val="00A7324E"/>
    <w:rsid w:val="00A737F7"/>
    <w:rsid w:val="00A75D46"/>
    <w:rsid w:val="00A811F7"/>
    <w:rsid w:val="00A81CA1"/>
    <w:rsid w:val="00A82B13"/>
    <w:rsid w:val="00A838EA"/>
    <w:rsid w:val="00A83C93"/>
    <w:rsid w:val="00A844C0"/>
    <w:rsid w:val="00A869F7"/>
    <w:rsid w:val="00A86B41"/>
    <w:rsid w:val="00A86C95"/>
    <w:rsid w:val="00A87267"/>
    <w:rsid w:val="00A87D6E"/>
    <w:rsid w:val="00A92116"/>
    <w:rsid w:val="00A92149"/>
    <w:rsid w:val="00A92253"/>
    <w:rsid w:val="00A92BA0"/>
    <w:rsid w:val="00A9328B"/>
    <w:rsid w:val="00A9547F"/>
    <w:rsid w:val="00A9764F"/>
    <w:rsid w:val="00AA033D"/>
    <w:rsid w:val="00AA1C10"/>
    <w:rsid w:val="00AA21E3"/>
    <w:rsid w:val="00AA2A04"/>
    <w:rsid w:val="00AA5121"/>
    <w:rsid w:val="00AA6320"/>
    <w:rsid w:val="00AA71FA"/>
    <w:rsid w:val="00AA748F"/>
    <w:rsid w:val="00AA754D"/>
    <w:rsid w:val="00AB156E"/>
    <w:rsid w:val="00AB21D8"/>
    <w:rsid w:val="00AB33F1"/>
    <w:rsid w:val="00AB487C"/>
    <w:rsid w:val="00AB495A"/>
    <w:rsid w:val="00AB610C"/>
    <w:rsid w:val="00AB6AAB"/>
    <w:rsid w:val="00AB6B7F"/>
    <w:rsid w:val="00AB7262"/>
    <w:rsid w:val="00AB7EFD"/>
    <w:rsid w:val="00AC41F8"/>
    <w:rsid w:val="00AC4B8D"/>
    <w:rsid w:val="00AD0199"/>
    <w:rsid w:val="00AD0F11"/>
    <w:rsid w:val="00AD16FA"/>
    <w:rsid w:val="00AD1FC4"/>
    <w:rsid w:val="00AD2C46"/>
    <w:rsid w:val="00AD4C94"/>
    <w:rsid w:val="00AD6376"/>
    <w:rsid w:val="00AE0503"/>
    <w:rsid w:val="00AE0EAB"/>
    <w:rsid w:val="00AE0F28"/>
    <w:rsid w:val="00AE12C8"/>
    <w:rsid w:val="00AE12EC"/>
    <w:rsid w:val="00AE205B"/>
    <w:rsid w:val="00AE219D"/>
    <w:rsid w:val="00AE321E"/>
    <w:rsid w:val="00AE4BAE"/>
    <w:rsid w:val="00AE5888"/>
    <w:rsid w:val="00AE58B0"/>
    <w:rsid w:val="00AF0B53"/>
    <w:rsid w:val="00AF17AC"/>
    <w:rsid w:val="00AF1B8B"/>
    <w:rsid w:val="00AF3BED"/>
    <w:rsid w:val="00AF3C6B"/>
    <w:rsid w:val="00AF4343"/>
    <w:rsid w:val="00AF6209"/>
    <w:rsid w:val="00B002D4"/>
    <w:rsid w:val="00B05A8F"/>
    <w:rsid w:val="00B065E2"/>
    <w:rsid w:val="00B06673"/>
    <w:rsid w:val="00B06721"/>
    <w:rsid w:val="00B07A2F"/>
    <w:rsid w:val="00B07F0C"/>
    <w:rsid w:val="00B11181"/>
    <w:rsid w:val="00B12C58"/>
    <w:rsid w:val="00B13DFB"/>
    <w:rsid w:val="00B163EE"/>
    <w:rsid w:val="00B16E32"/>
    <w:rsid w:val="00B17B63"/>
    <w:rsid w:val="00B20A97"/>
    <w:rsid w:val="00B21282"/>
    <w:rsid w:val="00B224DC"/>
    <w:rsid w:val="00B25418"/>
    <w:rsid w:val="00B256AE"/>
    <w:rsid w:val="00B2629B"/>
    <w:rsid w:val="00B2702C"/>
    <w:rsid w:val="00B27B5E"/>
    <w:rsid w:val="00B306B6"/>
    <w:rsid w:val="00B306F8"/>
    <w:rsid w:val="00B32AE7"/>
    <w:rsid w:val="00B32CAD"/>
    <w:rsid w:val="00B32FC9"/>
    <w:rsid w:val="00B3301F"/>
    <w:rsid w:val="00B33C1A"/>
    <w:rsid w:val="00B36E09"/>
    <w:rsid w:val="00B378A1"/>
    <w:rsid w:val="00B40A24"/>
    <w:rsid w:val="00B41DB4"/>
    <w:rsid w:val="00B4253A"/>
    <w:rsid w:val="00B425CE"/>
    <w:rsid w:val="00B45E07"/>
    <w:rsid w:val="00B46903"/>
    <w:rsid w:val="00B46914"/>
    <w:rsid w:val="00B46F0F"/>
    <w:rsid w:val="00B46F71"/>
    <w:rsid w:val="00B474BD"/>
    <w:rsid w:val="00B4761D"/>
    <w:rsid w:val="00B51940"/>
    <w:rsid w:val="00B52DFD"/>
    <w:rsid w:val="00B544D9"/>
    <w:rsid w:val="00B54581"/>
    <w:rsid w:val="00B55134"/>
    <w:rsid w:val="00B564F4"/>
    <w:rsid w:val="00B62062"/>
    <w:rsid w:val="00B62366"/>
    <w:rsid w:val="00B64B20"/>
    <w:rsid w:val="00B65104"/>
    <w:rsid w:val="00B666B7"/>
    <w:rsid w:val="00B6697F"/>
    <w:rsid w:val="00B67FDE"/>
    <w:rsid w:val="00B7140F"/>
    <w:rsid w:val="00B722D7"/>
    <w:rsid w:val="00B742F1"/>
    <w:rsid w:val="00B74786"/>
    <w:rsid w:val="00B75C87"/>
    <w:rsid w:val="00B75FCC"/>
    <w:rsid w:val="00B760F2"/>
    <w:rsid w:val="00B76712"/>
    <w:rsid w:val="00B8039B"/>
    <w:rsid w:val="00B803CF"/>
    <w:rsid w:val="00B81280"/>
    <w:rsid w:val="00B813B1"/>
    <w:rsid w:val="00B81CAB"/>
    <w:rsid w:val="00B82294"/>
    <w:rsid w:val="00B82703"/>
    <w:rsid w:val="00B82BB4"/>
    <w:rsid w:val="00B831AA"/>
    <w:rsid w:val="00B83B5B"/>
    <w:rsid w:val="00B83CAB"/>
    <w:rsid w:val="00B85D19"/>
    <w:rsid w:val="00B86FC6"/>
    <w:rsid w:val="00B9033D"/>
    <w:rsid w:val="00B908E7"/>
    <w:rsid w:val="00B92943"/>
    <w:rsid w:val="00B92DD1"/>
    <w:rsid w:val="00B93D85"/>
    <w:rsid w:val="00B93ED3"/>
    <w:rsid w:val="00BA1C80"/>
    <w:rsid w:val="00BA1CEA"/>
    <w:rsid w:val="00BA222C"/>
    <w:rsid w:val="00BA49DF"/>
    <w:rsid w:val="00BA54D1"/>
    <w:rsid w:val="00BA5AC1"/>
    <w:rsid w:val="00BA65EA"/>
    <w:rsid w:val="00BA6EA7"/>
    <w:rsid w:val="00BA7E4F"/>
    <w:rsid w:val="00BB08DD"/>
    <w:rsid w:val="00BB3CBC"/>
    <w:rsid w:val="00BB4128"/>
    <w:rsid w:val="00BB58B8"/>
    <w:rsid w:val="00BB643A"/>
    <w:rsid w:val="00BB6804"/>
    <w:rsid w:val="00BC0F3B"/>
    <w:rsid w:val="00BC0F75"/>
    <w:rsid w:val="00BC1020"/>
    <w:rsid w:val="00BC249E"/>
    <w:rsid w:val="00BC3331"/>
    <w:rsid w:val="00BC640D"/>
    <w:rsid w:val="00BC6B96"/>
    <w:rsid w:val="00BC7C96"/>
    <w:rsid w:val="00BD0F92"/>
    <w:rsid w:val="00BD1AE4"/>
    <w:rsid w:val="00BD2432"/>
    <w:rsid w:val="00BD41BC"/>
    <w:rsid w:val="00BD4B19"/>
    <w:rsid w:val="00BD504D"/>
    <w:rsid w:val="00BD59B5"/>
    <w:rsid w:val="00BD61AB"/>
    <w:rsid w:val="00BD6D9C"/>
    <w:rsid w:val="00BD749D"/>
    <w:rsid w:val="00BE0172"/>
    <w:rsid w:val="00BE39AB"/>
    <w:rsid w:val="00BE3BD8"/>
    <w:rsid w:val="00BE4971"/>
    <w:rsid w:val="00BE569F"/>
    <w:rsid w:val="00BE77AF"/>
    <w:rsid w:val="00BF0A2C"/>
    <w:rsid w:val="00BF0B7A"/>
    <w:rsid w:val="00BF1D0F"/>
    <w:rsid w:val="00BF22C7"/>
    <w:rsid w:val="00BF34F1"/>
    <w:rsid w:val="00BF3664"/>
    <w:rsid w:val="00BF3F37"/>
    <w:rsid w:val="00BF4D09"/>
    <w:rsid w:val="00BF5ACF"/>
    <w:rsid w:val="00BF6836"/>
    <w:rsid w:val="00BF7247"/>
    <w:rsid w:val="00BF77C0"/>
    <w:rsid w:val="00BF7B83"/>
    <w:rsid w:val="00BF7E88"/>
    <w:rsid w:val="00C01798"/>
    <w:rsid w:val="00C02E10"/>
    <w:rsid w:val="00C031EA"/>
    <w:rsid w:val="00C0336D"/>
    <w:rsid w:val="00C03EBD"/>
    <w:rsid w:val="00C045D1"/>
    <w:rsid w:val="00C0644D"/>
    <w:rsid w:val="00C1098C"/>
    <w:rsid w:val="00C111F0"/>
    <w:rsid w:val="00C118AE"/>
    <w:rsid w:val="00C11C14"/>
    <w:rsid w:val="00C1324D"/>
    <w:rsid w:val="00C13629"/>
    <w:rsid w:val="00C13E3A"/>
    <w:rsid w:val="00C1565C"/>
    <w:rsid w:val="00C159D8"/>
    <w:rsid w:val="00C16F07"/>
    <w:rsid w:val="00C209BF"/>
    <w:rsid w:val="00C20EC2"/>
    <w:rsid w:val="00C22BAE"/>
    <w:rsid w:val="00C233E9"/>
    <w:rsid w:val="00C2364E"/>
    <w:rsid w:val="00C239BA"/>
    <w:rsid w:val="00C244B7"/>
    <w:rsid w:val="00C24A47"/>
    <w:rsid w:val="00C24B4F"/>
    <w:rsid w:val="00C2540E"/>
    <w:rsid w:val="00C274FF"/>
    <w:rsid w:val="00C30850"/>
    <w:rsid w:val="00C323C2"/>
    <w:rsid w:val="00C327C3"/>
    <w:rsid w:val="00C34037"/>
    <w:rsid w:val="00C3483B"/>
    <w:rsid w:val="00C34AD8"/>
    <w:rsid w:val="00C358EA"/>
    <w:rsid w:val="00C359BE"/>
    <w:rsid w:val="00C364A4"/>
    <w:rsid w:val="00C36E28"/>
    <w:rsid w:val="00C37AD4"/>
    <w:rsid w:val="00C37F2B"/>
    <w:rsid w:val="00C41656"/>
    <w:rsid w:val="00C43669"/>
    <w:rsid w:val="00C455D6"/>
    <w:rsid w:val="00C462D7"/>
    <w:rsid w:val="00C46548"/>
    <w:rsid w:val="00C50119"/>
    <w:rsid w:val="00C50846"/>
    <w:rsid w:val="00C51574"/>
    <w:rsid w:val="00C52685"/>
    <w:rsid w:val="00C52D49"/>
    <w:rsid w:val="00C531C1"/>
    <w:rsid w:val="00C53723"/>
    <w:rsid w:val="00C538EE"/>
    <w:rsid w:val="00C539F8"/>
    <w:rsid w:val="00C5421F"/>
    <w:rsid w:val="00C54949"/>
    <w:rsid w:val="00C54B8A"/>
    <w:rsid w:val="00C564D7"/>
    <w:rsid w:val="00C56F55"/>
    <w:rsid w:val="00C60897"/>
    <w:rsid w:val="00C61DA7"/>
    <w:rsid w:val="00C621F3"/>
    <w:rsid w:val="00C6265D"/>
    <w:rsid w:val="00C6348E"/>
    <w:rsid w:val="00C634D7"/>
    <w:rsid w:val="00C63526"/>
    <w:rsid w:val="00C6446E"/>
    <w:rsid w:val="00C64848"/>
    <w:rsid w:val="00C64F65"/>
    <w:rsid w:val="00C67CAE"/>
    <w:rsid w:val="00C706D0"/>
    <w:rsid w:val="00C71317"/>
    <w:rsid w:val="00C7145D"/>
    <w:rsid w:val="00C71557"/>
    <w:rsid w:val="00C72A3F"/>
    <w:rsid w:val="00C73ACB"/>
    <w:rsid w:val="00C74DD5"/>
    <w:rsid w:val="00C750DD"/>
    <w:rsid w:val="00C755A1"/>
    <w:rsid w:val="00C76A40"/>
    <w:rsid w:val="00C802AC"/>
    <w:rsid w:val="00C80BD9"/>
    <w:rsid w:val="00C81690"/>
    <w:rsid w:val="00C84CDF"/>
    <w:rsid w:val="00C85506"/>
    <w:rsid w:val="00C86501"/>
    <w:rsid w:val="00C8693D"/>
    <w:rsid w:val="00C9051F"/>
    <w:rsid w:val="00C90585"/>
    <w:rsid w:val="00C91152"/>
    <w:rsid w:val="00C93C9D"/>
    <w:rsid w:val="00C93CB4"/>
    <w:rsid w:val="00C9596E"/>
    <w:rsid w:val="00C971C3"/>
    <w:rsid w:val="00C97E5A"/>
    <w:rsid w:val="00CA0AA9"/>
    <w:rsid w:val="00CA0C12"/>
    <w:rsid w:val="00CA1546"/>
    <w:rsid w:val="00CA40AD"/>
    <w:rsid w:val="00CA4315"/>
    <w:rsid w:val="00CA44A7"/>
    <w:rsid w:val="00CA5337"/>
    <w:rsid w:val="00CA55D3"/>
    <w:rsid w:val="00CA75BB"/>
    <w:rsid w:val="00CA7EA0"/>
    <w:rsid w:val="00CB061E"/>
    <w:rsid w:val="00CB104B"/>
    <w:rsid w:val="00CB1109"/>
    <w:rsid w:val="00CB430A"/>
    <w:rsid w:val="00CB464B"/>
    <w:rsid w:val="00CB59A5"/>
    <w:rsid w:val="00CB5E6B"/>
    <w:rsid w:val="00CB6A2C"/>
    <w:rsid w:val="00CB76F2"/>
    <w:rsid w:val="00CC041C"/>
    <w:rsid w:val="00CC32CD"/>
    <w:rsid w:val="00CC3438"/>
    <w:rsid w:val="00CC3D0A"/>
    <w:rsid w:val="00CC3E5C"/>
    <w:rsid w:val="00CC5AE9"/>
    <w:rsid w:val="00CC6B81"/>
    <w:rsid w:val="00CC7F50"/>
    <w:rsid w:val="00CD06CC"/>
    <w:rsid w:val="00CD095B"/>
    <w:rsid w:val="00CD09A4"/>
    <w:rsid w:val="00CD0C3E"/>
    <w:rsid w:val="00CD0D1A"/>
    <w:rsid w:val="00CD138A"/>
    <w:rsid w:val="00CD1571"/>
    <w:rsid w:val="00CD17B0"/>
    <w:rsid w:val="00CD1AFA"/>
    <w:rsid w:val="00CD3858"/>
    <w:rsid w:val="00CD4105"/>
    <w:rsid w:val="00CD421E"/>
    <w:rsid w:val="00CD5938"/>
    <w:rsid w:val="00CD6F47"/>
    <w:rsid w:val="00CD75CD"/>
    <w:rsid w:val="00CD7CEB"/>
    <w:rsid w:val="00CE0184"/>
    <w:rsid w:val="00CE27E5"/>
    <w:rsid w:val="00CE4C4D"/>
    <w:rsid w:val="00CE5798"/>
    <w:rsid w:val="00CE6B85"/>
    <w:rsid w:val="00CE7B3B"/>
    <w:rsid w:val="00CF02FD"/>
    <w:rsid w:val="00CF17F9"/>
    <w:rsid w:val="00CF28B2"/>
    <w:rsid w:val="00CF49B0"/>
    <w:rsid w:val="00CF62D7"/>
    <w:rsid w:val="00CF6EAD"/>
    <w:rsid w:val="00CF742A"/>
    <w:rsid w:val="00D0106B"/>
    <w:rsid w:val="00D01F51"/>
    <w:rsid w:val="00D0374D"/>
    <w:rsid w:val="00D0484B"/>
    <w:rsid w:val="00D05FCF"/>
    <w:rsid w:val="00D06FA8"/>
    <w:rsid w:val="00D074B9"/>
    <w:rsid w:val="00D07E07"/>
    <w:rsid w:val="00D10047"/>
    <w:rsid w:val="00D10099"/>
    <w:rsid w:val="00D11118"/>
    <w:rsid w:val="00D11710"/>
    <w:rsid w:val="00D11F50"/>
    <w:rsid w:val="00D1379E"/>
    <w:rsid w:val="00D154B1"/>
    <w:rsid w:val="00D1553E"/>
    <w:rsid w:val="00D15624"/>
    <w:rsid w:val="00D159BA"/>
    <w:rsid w:val="00D15CE9"/>
    <w:rsid w:val="00D17811"/>
    <w:rsid w:val="00D17901"/>
    <w:rsid w:val="00D22C1A"/>
    <w:rsid w:val="00D24053"/>
    <w:rsid w:val="00D258DF"/>
    <w:rsid w:val="00D3057C"/>
    <w:rsid w:val="00D33F28"/>
    <w:rsid w:val="00D36570"/>
    <w:rsid w:val="00D36EF7"/>
    <w:rsid w:val="00D36FF8"/>
    <w:rsid w:val="00D4067B"/>
    <w:rsid w:val="00D40B30"/>
    <w:rsid w:val="00D41334"/>
    <w:rsid w:val="00D435D8"/>
    <w:rsid w:val="00D44683"/>
    <w:rsid w:val="00D465F8"/>
    <w:rsid w:val="00D46DDD"/>
    <w:rsid w:val="00D47DB6"/>
    <w:rsid w:val="00D5034A"/>
    <w:rsid w:val="00D50596"/>
    <w:rsid w:val="00D5108D"/>
    <w:rsid w:val="00D53020"/>
    <w:rsid w:val="00D547DE"/>
    <w:rsid w:val="00D55CB9"/>
    <w:rsid w:val="00D56143"/>
    <w:rsid w:val="00D576D8"/>
    <w:rsid w:val="00D5790E"/>
    <w:rsid w:val="00D6168E"/>
    <w:rsid w:val="00D65ED4"/>
    <w:rsid w:val="00D7081C"/>
    <w:rsid w:val="00D7126F"/>
    <w:rsid w:val="00D715B3"/>
    <w:rsid w:val="00D71EAC"/>
    <w:rsid w:val="00D71ED6"/>
    <w:rsid w:val="00D72196"/>
    <w:rsid w:val="00D74517"/>
    <w:rsid w:val="00D745A5"/>
    <w:rsid w:val="00D747BA"/>
    <w:rsid w:val="00D74B00"/>
    <w:rsid w:val="00D74B61"/>
    <w:rsid w:val="00D7580A"/>
    <w:rsid w:val="00D76E8E"/>
    <w:rsid w:val="00D771CC"/>
    <w:rsid w:val="00D778A3"/>
    <w:rsid w:val="00D80961"/>
    <w:rsid w:val="00D812AA"/>
    <w:rsid w:val="00D8155E"/>
    <w:rsid w:val="00D81A30"/>
    <w:rsid w:val="00D81B58"/>
    <w:rsid w:val="00D821C2"/>
    <w:rsid w:val="00D821D1"/>
    <w:rsid w:val="00D8266D"/>
    <w:rsid w:val="00D82771"/>
    <w:rsid w:val="00D833AD"/>
    <w:rsid w:val="00D837BF"/>
    <w:rsid w:val="00D844D6"/>
    <w:rsid w:val="00D8470F"/>
    <w:rsid w:val="00D85A4C"/>
    <w:rsid w:val="00D863E9"/>
    <w:rsid w:val="00D92719"/>
    <w:rsid w:val="00D93EF6"/>
    <w:rsid w:val="00D945EB"/>
    <w:rsid w:val="00DA0BEB"/>
    <w:rsid w:val="00DA2352"/>
    <w:rsid w:val="00DA2A9E"/>
    <w:rsid w:val="00DA2F58"/>
    <w:rsid w:val="00DA38B4"/>
    <w:rsid w:val="00DA45B3"/>
    <w:rsid w:val="00DA53A5"/>
    <w:rsid w:val="00DA6933"/>
    <w:rsid w:val="00DB025A"/>
    <w:rsid w:val="00DB0928"/>
    <w:rsid w:val="00DB09F6"/>
    <w:rsid w:val="00DB0A7C"/>
    <w:rsid w:val="00DB1DFA"/>
    <w:rsid w:val="00DB4313"/>
    <w:rsid w:val="00DB5A03"/>
    <w:rsid w:val="00DB5FF0"/>
    <w:rsid w:val="00DB64A0"/>
    <w:rsid w:val="00DB6614"/>
    <w:rsid w:val="00DB77C7"/>
    <w:rsid w:val="00DB7EEF"/>
    <w:rsid w:val="00DC19E3"/>
    <w:rsid w:val="00DC26E4"/>
    <w:rsid w:val="00DC2B71"/>
    <w:rsid w:val="00DC324D"/>
    <w:rsid w:val="00DC39FF"/>
    <w:rsid w:val="00DC4366"/>
    <w:rsid w:val="00DD08BB"/>
    <w:rsid w:val="00DD1297"/>
    <w:rsid w:val="00DD1A19"/>
    <w:rsid w:val="00DD231C"/>
    <w:rsid w:val="00DD3356"/>
    <w:rsid w:val="00DD3C47"/>
    <w:rsid w:val="00DD45B8"/>
    <w:rsid w:val="00DD46C1"/>
    <w:rsid w:val="00DD7124"/>
    <w:rsid w:val="00DE05CC"/>
    <w:rsid w:val="00DE154B"/>
    <w:rsid w:val="00DE3527"/>
    <w:rsid w:val="00DE5E86"/>
    <w:rsid w:val="00DE64D1"/>
    <w:rsid w:val="00DE6D9F"/>
    <w:rsid w:val="00DE7157"/>
    <w:rsid w:val="00DF1D4A"/>
    <w:rsid w:val="00DF1D6F"/>
    <w:rsid w:val="00DF2480"/>
    <w:rsid w:val="00DF28EC"/>
    <w:rsid w:val="00DF3F5F"/>
    <w:rsid w:val="00DF4607"/>
    <w:rsid w:val="00DF4E27"/>
    <w:rsid w:val="00DF62A9"/>
    <w:rsid w:val="00DF634D"/>
    <w:rsid w:val="00DF6C26"/>
    <w:rsid w:val="00E0334B"/>
    <w:rsid w:val="00E038AC"/>
    <w:rsid w:val="00E05983"/>
    <w:rsid w:val="00E0646A"/>
    <w:rsid w:val="00E077A4"/>
    <w:rsid w:val="00E07B61"/>
    <w:rsid w:val="00E10D6F"/>
    <w:rsid w:val="00E12441"/>
    <w:rsid w:val="00E14068"/>
    <w:rsid w:val="00E143B1"/>
    <w:rsid w:val="00E14D4A"/>
    <w:rsid w:val="00E157CC"/>
    <w:rsid w:val="00E15AD1"/>
    <w:rsid w:val="00E16362"/>
    <w:rsid w:val="00E16CA6"/>
    <w:rsid w:val="00E17127"/>
    <w:rsid w:val="00E174CE"/>
    <w:rsid w:val="00E21519"/>
    <w:rsid w:val="00E22B64"/>
    <w:rsid w:val="00E22D00"/>
    <w:rsid w:val="00E23018"/>
    <w:rsid w:val="00E236A9"/>
    <w:rsid w:val="00E24EB2"/>
    <w:rsid w:val="00E25289"/>
    <w:rsid w:val="00E25902"/>
    <w:rsid w:val="00E25B12"/>
    <w:rsid w:val="00E25F22"/>
    <w:rsid w:val="00E25F95"/>
    <w:rsid w:val="00E2620C"/>
    <w:rsid w:val="00E262CB"/>
    <w:rsid w:val="00E264FA"/>
    <w:rsid w:val="00E26649"/>
    <w:rsid w:val="00E26965"/>
    <w:rsid w:val="00E269AE"/>
    <w:rsid w:val="00E26C31"/>
    <w:rsid w:val="00E2769F"/>
    <w:rsid w:val="00E27C05"/>
    <w:rsid w:val="00E301D2"/>
    <w:rsid w:val="00E30D47"/>
    <w:rsid w:val="00E3109A"/>
    <w:rsid w:val="00E315BC"/>
    <w:rsid w:val="00E31A87"/>
    <w:rsid w:val="00E31B9D"/>
    <w:rsid w:val="00E32752"/>
    <w:rsid w:val="00E32CF0"/>
    <w:rsid w:val="00E32DF1"/>
    <w:rsid w:val="00E33411"/>
    <w:rsid w:val="00E3451A"/>
    <w:rsid w:val="00E36836"/>
    <w:rsid w:val="00E4055E"/>
    <w:rsid w:val="00E409D2"/>
    <w:rsid w:val="00E41CBB"/>
    <w:rsid w:val="00E42283"/>
    <w:rsid w:val="00E42A00"/>
    <w:rsid w:val="00E43473"/>
    <w:rsid w:val="00E43607"/>
    <w:rsid w:val="00E443A2"/>
    <w:rsid w:val="00E44E2D"/>
    <w:rsid w:val="00E45563"/>
    <w:rsid w:val="00E45AF0"/>
    <w:rsid w:val="00E469AC"/>
    <w:rsid w:val="00E4743C"/>
    <w:rsid w:val="00E47C20"/>
    <w:rsid w:val="00E5228C"/>
    <w:rsid w:val="00E52689"/>
    <w:rsid w:val="00E54D73"/>
    <w:rsid w:val="00E54E36"/>
    <w:rsid w:val="00E54EBA"/>
    <w:rsid w:val="00E5572B"/>
    <w:rsid w:val="00E562E4"/>
    <w:rsid w:val="00E56B71"/>
    <w:rsid w:val="00E603E2"/>
    <w:rsid w:val="00E60C57"/>
    <w:rsid w:val="00E623ED"/>
    <w:rsid w:val="00E635B4"/>
    <w:rsid w:val="00E635C9"/>
    <w:rsid w:val="00E64CBA"/>
    <w:rsid w:val="00E64D97"/>
    <w:rsid w:val="00E6540C"/>
    <w:rsid w:val="00E65AC3"/>
    <w:rsid w:val="00E661CA"/>
    <w:rsid w:val="00E66853"/>
    <w:rsid w:val="00E675C1"/>
    <w:rsid w:val="00E701EA"/>
    <w:rsid w:val="00E70B00"/>
    <w:rsid w:val="00E7154D"/>
    <w:rsid w:val="00E72AEE"/>
    <w:rsid w:val="00E72C44"/>
    <w:rsid w:val="00E74127"/>
    <w:rsid w:val="00E74379"/>
    <w:rsid w:val="00E74F0D"/>
    <w:rsid w:val="00E7561C"/>
    <w:rsid w:val="00E75D16"/>
    <w:rsid w:val="00E77744"/>
    <w:rsid w:val="00E8320F"/>
    <w:rsid w:val="00E85CE1"/>
    <w:rsid w:val="00E85DD7"/>
    <w:rsid w:val="00E85E93"/>
    <w:rsid w:val="00E91446"/>
    <w:rsid w:val="00E93D09"/>
    <w:rsid w:val="00E9437E"/>
    <w:rsid w:val="00E94A55"/>
    <w:rsid w:val="00E9644F"/>
    <w:rsid w:val="00E97C49"/>
    <w:rsid w:val="00EA0EFD"/>
    <w:rsid w:val="00EA1484"/>
    <w:rsid w:val="00EA374D"/>
    <w:rsid w:val="00EA409B"/>
    <w:rsid w:val="00EA4617"/>
    <w:rsid w:val="00EA5B9E"/>
    <w:rsid w:val="00EA7472"/>
    <w:rsid w:val="00EB1466"/>
    <w:rsid w:val="00EB24FD"/>
    <w:rsid w:val="00EB25F8"/>
    <w:rsid w:val="00EB47C8"/>
    <w:rsid w:val="00EB53D0"/>
    <w:rsid w:val="00EB61C8"/>
    <w:rsid w:val="00EB6EFA"/>
    <w:rsid w:val="00EB7B22"/>
    <w:rsid w:val="00EC0197"/>
    <w:rsid w:val="00EC0F65"/>
    <w:rsid w:val="00EC1E45"/>
    <w:rsid w:val="00EC1F99"/>
    <w:rsid w:val="00EC28E5"/>
    <w:rsid w:val="00EC336A"/>
    <w:rsid w:val="00EC3C3C"/>
    <w:rsid w:val="00EC3ED5"/>
    <w:rsid w:val="00EC533C"/>
    <w:rsid w:val="00EC56ED"/>
    <w:rsid w:val="00EC579B"/>
    <w:rsid w:val="00EC6DFB"/>
    <w:rsid w:val="00EC70DA"/>
    <w:rsid w:val="00ED032C"/>
    <w:rsid w:val="00ED08D9"/>
    <w:rsid w:val="00ED0E71"/>
    <w:rsid w:val="00ED135D"/>
    <w:rsid w:val="00ED1B20"/>
    <w:rsid w:val="00ED1F04"/>
    <w:rsid w:val="00ED275C"/>
    <w:rsid w:val="00ED56CD"/>
    <w:rsid w:val="00ED5BBE"/>
    <w:rsid w:val="00ED6A42"/>
    <w:rsid w:val="00EE0F4B"/>
    <w:rsid w:val="00EE213E"/>
    <w:rsid w:val="00EE2857"/>
    <w:rsid w:val="00EE28DA"/>
    <w:rsid w:val="00EE2A60"/>
    <w:rsid w:val="00EE388C"/>
    <w:rsid w:val="00EE3A80"/>
    <w:rsid w:val="00EE40C2"/>
    <w:rsid w:val="00EE47BC"/>
    <w:rsid w:val="00EE4E1D"/>
    <w:rsid w:val="00EE5217"/>
    <w:rsid w:val="00EE52AC"/>
    <w:rsid w:val="00EE5EDB"/>
    <w:rsid w:val="00EE67F1"/>
    <w:rsid w:val="00EE7591"/>
    <w:rsid w:val="00EE78A9"/>
    <w:rsid w:val="00EF04A2"/>
    <w:rsid w:val="00EF06C5"/>
    <w:rsid w:val="00EF1494"/>
    <w:rsid w:val="00EF14D2"/>
    <w:rsid w:val="00EF180E"/>
    <w:rsid w:val="00EF3AF4"/>
    <w:rsid w:val="00EF4359"/>
    <w:rsid w:val="00EF46BD"/>
    <w:rsid w:val="00F00A9C"/>
    <w:rsid w:val="00F01646"/>
    <w:rsid w:val="00F018FD"/>
    <w:rsid w:val="00F0252C"/>
    <w:rsid w:val="00F03209"/>
    <w:rsid w:val="00F03EA5"/>
    <w:rsid w:val="00F06FDA"/>
    <w:rsid w:val="00F10675"/>
    <w:rsid w:val="00F10CA5"/>
    <w:rsid w:val="00F113EF"/>
    <w:rsid w:val="00F12274"/>
    <w:rsid w:val="00F124BD"/>
    <w:rsid w:val="00F134B4"/>
    <w:rsid w:val="00F13E05"/>
    <w:rsid w:val="00F13FCC"/>
    <w:rsid w:val="00F143C9"/>
    <w:rsid w:val="00F15914"/>
    <w:rsid w:val="00F15E4F"/>
    <w:rsid w:val="00F163D6"/>
    <w:rsid w:val="00F166A2"/>
    <w:rsid w:val="00F170D4"/>
    <w:rsid w:val="00F20B5F"/>
    <w:rsid w:val="00F21642"/>
    <w:rsid w:val="00F21680"/>
    <w:rsid w:val="00F21B6D"/>
    <w:rsid w:val="00F22425"/>
    <w:rsid w:val="00F22973"/>
    <w:rsid w:val="00F22F50"/>
    <w:rsid w:val="00F2519B"/>
    <w:rsid w:val="00F2542E"/>
    <w:rsid w:val="00F25838"/>
    <w:rsid w:val="00F25880"/>
    <w:rsid w:val="00F258A6"/>
    <w:rsid w:val="00F25F63"/>
    <w:rsid w:val="00F261D8"/>
    <w:rsid w:val="00F261E5"/>
    <w:rsid w:val="00F26975"/>
    <w:rsid w:val="00F27F82"/>
    <w:rsid w:val="00F341DD"/>
    <w:rsid w:val="00F34F16"/>
    <w:rsid w:val="00F3527D"/>
    <w:rsid w:val="00F354BC"/>
    <w:rsid w:val="00F35968"/>
    <w:rsid w:val="00F37BEF"/>
    <w:rsid w:val="00F4061D"/>
    <w:rsid w:val="00F413DF"/>
    <w:rsid w:val="00F4158C"/>
    <w:rsid w:val="00F4178D"/>
    <w:rsid w:val="00F427E2"/>
    <w:rsid w:val="00F42962"/>
    <w:rsid w:val="00F43519"/>
    <w:rsid w:val="00F43CE8"/>
    <w:rsid w:val="00F44261"/>
    <w:rsid w:val="00F44AFC"/>
    <w:rsid w:val="00F453F5"/>
    <w:rsid w:val="00F4554E"/>
    <w:rsid w:val="00F47252"/>
    <w:rsid w:val="00F51F1B"/>
    <w:rsid w:val="00F528FA"/>
    <w:rsid w:val="00F52E70"/>
    <w:rsid w:val="00F5555D"/>
    <w:rsid w:val="00F55E50"/>
    <w:rsid w:val="00F5638E"/>
    <w:rsid w:val="00F570D2"/>
    <w:rsid w:val="00F578C4"/>
    <w:rsid w:val="00F57910"/>
    <w:rsid w:val="00F6170B"/>
    <w:rsid w:val="00F62422"/>
    <w:rsid w:val="00F62C11"/>
    <w:rsid w:val="00F62FBB"/>
    <w:rsid w:val="00F6374E"/>
    <w:rsid w:val="00F63F47"/>
    <w:rsid w:val="00F64333"/>
    <w:rsid w:val="00F65CE7"/>
    <w:rsid w:val="00F6624E"/>
    <w:rsid w:val="00F71590"/>
    <w:rsid w:val="00F71AF3"/>
    <w:rsid w:val="00F7207B"/>
    <w:rsid w:val="00F7443B"/>
    <w:rsid w:val="00F75AB1"/>
    <w:rsid w:val="00F76236"/>
    <w:rsid w:val="00F76786"/>
    <w:rsid w:val="00F804B1"/>
    <w:rsid w:val="00F805E7"/>
    <w:rsid w:val="00F82F0F"/>
    <w:rsid w:val="00F83094"/>
    <w:rsid w:val="00F83442"/>
    <w:rsid w:val="00F839DB"/>
    <w:rsid w:val="00F8454D"/>
    <w:rsid w:val="00F85B8B"/>
    <w:rsid w:val="00F86404"/>
    <w:rsid w:val="00F86467"/>
    <w:rsid w:val="00F86721"/>
    <w:rsid w:val="00F9010B"/>
    <w:rsid w:val="00F90627"/>
    <w:rsid w:val="00F90B29"/>
    <w:rsid w:val="00F90F5B"/>
    <w:rsid w:val="00F91E34"/>
    <w:rsid w:val="00F9203A"/>
    <w:rsid w:val="00F9396C"/>
    <w:rsid w:val="00F94907"/>
    <w:rsid w:val="00F94E20"/>
    <w:rsid w:val="00F9503A"/>
    <w:rsid w:val="00FA1146"/>
    <w:rsid w:val="00FA1604"/>
    <w:rsid w:val="00FA1C7C"/>
    <w:rsid w:val="00FA1D54"/>
    <w:rsid w:val="00FA2666"/>
    <w:rsid w:val="00FA380D"/>
    <w:rsid w:val="00FA4361"/>
    <w:rsid w:val="00FA43D6"/>
    <w:rsid w:val="00FA5CD7"/>
    <w:rsid w:val="00FA5D6E"/>
    <w:rsid w:val="00FA616A"/>
    <w:rsid w:val="00FA6892"/>
    <w:rsid w:val="00FA69AB"/>
    <w:rsid w:val="00FB0B6C"/>
    <w:rsid w:val="00FB2284"/>
    <w:rsid w:val="00FB27DD"/>
    <w:rsid w:val="00FB2D24"/>
    <w:rsid w:val="00FB3419"/>
    <w:rsid w:val="00FB36C3"/>
    <w:rsid w:val="00FB3EB1"/>
    <w:rsid w:val="00FB49DD"/>
    <w:rsid w:val="00FB4A0B"/>
    <w:rsid w:val="00FB4BAB"/>
    <w:rsid w:val="00FC1ED0"/>
    <w:rsid w:val="00FC21F9"/>
    <w:rsid w:val="00FC491C"/>
    <w:rsid w:val="00FC5B44"/>
    <w:rsid w:val="00FC5D21"/>
    <w:rsid w:val="00FC650F"/>
    <w:rsid w:val="00FC67DB"/>
    <w:rsid w:val="00FD071E"/>
    <w:rsid w:val="00FD0972"/>
    <w:rsid w:val="00FD1D23"/>
    <w:rsid w:val="00FD2D9B"/>
    <w:rsid w:val="00FD3210"/>
    <w:rsid w:val="00FD4250"/>
    <w:rsid w:val="00FD514B"/>
    <w:rsid w:val="00FD657D"/>
    <w:rsid w:val="00FD785F"/>
    <w:rsid w:val="00FE007C"/>
    <w:rsid w:val="00FE0961"/>
    <w:rsid w:val="00FE1935"/>
    <w:rsid w:val="00FE2233"/>
    <w:rsid w:val="00FE28BD"/>
    <w:rsid w:val="00FE3B35"/>
    <w:rsid w:val="00FE473D"/>
    <w:rsid w:val="00FE51A1"/>
    <w:rsid w:val="00FE65A0"/>
    <w:rsid w:val="00FE7744"/>
    <w:rsid w:val="00FE7E24"/>
    <w:rsid w:val="00FF04C6"/>
    <w:rsid w:val="00FF09C5"/>
    <w:rsid w:val="00FF0CB5"/>
    <w:rsid w:val="00FF272F"/>
    <w:rsid w:val="00FF2795"/>
    <w:rsid w:val="00FF356E"/>
    <w:rsid w:val="00FF35D0"/>
    <w:rsid w:val="00FF4961"/>
    <w:rsid w:val="00FF64E5"/>
    <w:rsid w:val="00FF7546"/>
    <w:rsid w:val="00FF7728"/>
    <w:rsid w:val="010DC6B3"/>
    <w:rsid w:val="01249700"/>
    <w:rsid w:val="0141521F"/>
    <w:rsid w:val="018437A3"/>
    <w:rsid w:val="01B74B27"/>
    <w:rsid w:val="020C1897"/>
    <w:rsid w:val="026DEE09"/>
    <w:rsid w:val="0307DAB9"/>
    <w:rsid w:val="03A977C2"/>
    <w:rsid w:val="03E3DEE7"/>
    <w:rsid w:val="0528B67E"/>
    <w:rsid w:val="0557BC82"/>
    <w:rsid w:val="05D029FB"/>
    <w:rsid w:val="07D33386"/>
    <w:rsid w:val="07E48473"/>
    <w:rsid w:val="08947F67"/>
    <w:rsid w:val="0B6DFADC"/>
    <w:rsid w:val="0BE8CD23"/>
    <w:rsid w:val="0D327299"/>
    <w:rsid w:val="0E0876DD"/>
    <w:rsid w:val="0E334436"/>
    <w:rsid w:val="0EAE4BED"/>
    <w:rsid w:val="1074F555"/>
    <w:rsid w:val="10EC059B"/>
    <w:rsid w:val="11055B44"/>
    <w:rsid w:val="113D0F5F"/>
    <w:rsid w:val="12DBE800"/>
    <w:rsid w:val="12F16FE6"/>
    <w:rsid w:val="13A6E5AB"/>
    <w:rsid w:val="14405497"/>
    <w:rsid w:val="1624C665"/>
    <w:rsid w:val="183964BE"/>
    <w:rsid w:val="1A1A0C8D"/>
    <w:rsid w:val="1BD0AA30"/>
    <w:rsid w:val="1CFB6170"/>
    <w:rsid w:val="1DA8B3F6"/>
    <w:rsid w:val="1DFB53F5"/>
    <w:rsid w:val="1E1E047A"/>
    <w:rsid w:val="1EB2ABDF"/>
    <w:rsid w:val="1F38A9E9"/>
    <w:rsid w:val="20596B58"/>
    <w:rsid w:val="20FAD452"/>
    <w:rsid w:val="21363994"/>
    <w:rsid w:val="21BC032A"/>
    <w:rsid w:val="227C2519"/>
    <w:rsid w:val="231C0919"/>
    <w:rsid w:val="238AD1C3"/>
    <w:rsid w:val="23FBBE78"/>
    <w:rsid w:val="25018C4B"/>
    <w:rsid w:val="259F404D"/>
    <w:rsid w:val="266A6451"/>
    <w:rsid w:val="26E60BB5"/>
    <w:rsid w:val="272E2A7A"/>
    <w:rsid w:val="27335F3A"/>
    <w:rsid w:val="2772F294"/>
    <w:rsid w:val="278D5FE0"/>
    <w:rsid w:val="28544A5C"/>
    <w:rsid w:val="299C85FD"/>
    <w:rsid w:val="2A00455D"/>
    <w:rsid w:val="2AC4FD1F"/>
    <w:rsid w:val="2C87B339"/>
    <w:rsid w:val="2C9037DA"/>
    <w:rsid w:val="2E8A8F6D"/>
    <w:rsid w:val="2EB9F18A"/>
    <w:rsid w:val="2F4CED94"/>
    <w:rsid w:val="2F5D7384"/>
    <w:rsid w:val="3010C75D"/>
    <w:rsid w:val="3225AF8B"/>
    <w:rsid w:val="33E2EC29"/>
    <w:rsid w:val="340547EB"/>
    <w:rsid w:val="343606CA"/>
    <w:rsid w:val="346B62DD"/>
    <w:rsid w:val="3632F802"/>
    <w:rsid w:val="368BD0D7"/>
    <w:rsid w:val="36FAAD27"/>
    <w:rsid w:val="37930216"/>
    <w:rsid w:val="384B44D9"/>
    <w:rsid w:val="389DCF08"/>
    <w:rsid w:val="38AB4BAE"/>
    <w:rsid w:val="38D19C36"/>
    <w:rsid w:val="38EFAB61"/>
    <w:rsid w:val="390977ED"/>
    <w:rsid w:val="39BCBB69"/>
    <w:rsid w:val="3A14A09B"/>
    <w:rsid w:val="3A3496BE"/>
    <w:rsid w:val="3A85DEBA"/>
    <w:rsid w:val="3A89114C"/>
    <w:rsid w:val="3C593DD5"/>
    <w:rsid w:val="3C932734"/>
    <w:rsid w:val="3CCE91BF"/>
    <w:rsid w:val="3CD8AE39"/>
    <w:rsid w:val="3F073808"/>
    <w:rsid w:val="4002DB8F"/>
    <w:rsid w:val="401A5F82"/>
    <w:rsid w:val="40276800"/>
    <w:rsid w:val="4044015F"/>
    <w:rsid w:val="42E3FB37"/>
    <w:rsid w:val="4374A256"/>
    <w:rsid w:val="43E7B31D"/>
    <w:rsid w:val="44DE601B"/>
    <w:rsid w:val="45BF1AF8"/>
    <w:rsid w:val="45D9101B"/>
    <w:rsid w:val="46877103"/>
    <w:rsid w:val="46A0910D"/>
    <w:rsid w:val="4707A949"/>
    <w:rsid w:val="4830B5DE"/>
    <w:rsid w:val="4862EAB5"/>
    <w:rsid w:val="48C1A64D"/>
    <w:rsid w:val="4A978AC3"/>
    <w:rsid w:val="4E081F27"/>
    <w:rsid w:val="4E5A6E73"/>
    <w:rsid w:val="50798C49"/>
    <w:rsid w:val="511450A2"/>
    <w:rsid w:val="516CE9D1"/>
    <w:rsid w:val="51F3F1FD"/>
    <w:rsid w:val="52F8D91D"/>
    <w:rsid w:val="53560B8A"/>
    <w:rsid w:val="5382B407"/>
    <w:rsid w:val="54058353"/>
    <w:rsid w:val="54C7CBD5"/>
    <w:rsid w:val="551086FF"/>
    <w:rsid w:val="5523C097"/>
    <w:rsid w:val="559EE840"/>
    <w:rsid w:val="57A37F21"/>
    <w:rsid w:val="58E01AAF"/>
    <w:rsid w:val="58F9E8B3"/>
    <w:rsid w:val="5C3988AD"/>
    <w:rsid w:val="5CC6BB95"/>
    <w:rsid w:val="5D679612"/>
    <w:rsid w:val="60344C81"/>
    <w:rsid w:val="606DAD2D"/>
    <w:rsid w:val="6140BFC2"/>
    <w:rsid w:val="61DC39CC"/>
    <w:rsid w:val="61EBC3B0"/>
    <w:rsid w:val="626CB1E8"/>
    <w:rsid w:val="62DB31AA"/>
    <w:rsid w:val="63366071"/>
    <w:rsid w:val="6352C4E6"/>
    <w:rsid w:val="6444257E"/>
    <w:rsid w:val="64517E34"/>
    <w:rsid w:val="6488A6F2"/>
    <w:rsid w:val="668A65A8"/>
    <w:rsid w:val="675C1B5E"/>
    <w:rsid w:val="678C0E76"/>
    <w:rsid w:val="68DE77DD"/>
    <w:rsid w:val="690BE451"/>
    <w:rsid w:val="6919F8FC"/>
    <w:rsid w:val="6934DDC9"/>
    <w:rsid w:val="69BE3C63"/>
    <w:rsid w:val="69C2066A"/>
    <w:rsid w:val="6B897DE9"/>
    <w:rsid w:val="6BD66DF5"/>
    <w:rsid w:val="6D02B2D0"/>
    <w:rsid w:val="6D221FA3"/>
    <w:rsid w:val="6FEFAF9B"/>
    <w:rsid w:val="7219EBF2"/>
    <w:rsid w:val="72F9A581"/>
    <w:rsid w:val="74410D24"/>
    <w:rsid w:val="74786ACE"/>
    <w:rsid w:val="75518CB4"/>
    <w:rsid w:val="75A5A39C"/>
    <w:rsid w:val="75D76CE8"/>
    <w:rsid w:val="774E4C08"/>
    <w:rsid w:val="77730227"/>
    <w:rsid w:val="77F6C58B"/>
    <w:rsid w:val="780CE38F"/>
    <w:rsid w:val="792146E7"/>
    <w:rsid w:val="7994AFD5"/>
    <w:rsid w:val="79FD734E"/>
    <w:rsid w:val="7AB2C4CA"/>
    <w:rsid w:val="7CCFE31D"/>
    <w:rsid w:val="7D7CFDE7"/>
    <w:rsid w:val="7DAD3B3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6E5AB"/>
  <w15:chartTrackingRefBased/>
  <w15:docId w15:val="{C7F5DA7B-A9D7-4D5E-A2FB-E36F3AB17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494"/>
  </w:style>
  <w:style w:type="paragraph" w:styleId="Heading1">
    <w:name w:val="heading 1"/>
    <w:basedOn w:val="Normal"/>
    <w:next w:val="Normal"/>
    <w:link w:val="Heading1Char"/>
    <w:uiPriority w:val="9"/>
    <w:qFormat/>
    <w:rsid w:val="008E69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69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6D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6D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99"/>
    <w:qFormat/>
    <w:rsid w:val="008E6991"/>
    <w:pPr>
      <w:spacing w:after="0" w:line="240" w:lineRule="auto"/>
      <w:ind w:left="720"/>
    </w:pPr>
    <w:rPr>
      <w:rFonts w:ascii="Calibri" w:hAnsi="Calibri" w:cs="Calibri"/>
      <w:lang w:val="nl-NL"/>
    </w:rPr>
  </w:style>
  <w:style w:type="character" w:customStyle="1" w:styleId="Heading2Char">
    <w:name w:val="Heading 2 Char"/>
    <w:basedOn w:val="DefaultParagraphFont"/>
    <w:link w:val="Heading2"/>
    <w:uiPriority w:val="9"/>
    <w:rsid w:val="008E699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E699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06D8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6D8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0C20A8"/>
    <w:pPr>
      <w:spacing w:after="0" w:line="240" w:lineRule="auto"/>
    </w:pPr>
  </w:style>
  <w:style w:type="paragraph" w:styleId="Caption">
    <w:name w:val="caption"/>
    <w:basedOn w:val="Normal"/>
    <w:next w:val="BodyText"/>
    <w:qFormat/>
    <w:rsid w:val="00AB33F1"/>
    <w:pPr>
      <w:tabs>
        <w:tab w:val="left" w:pos="1418"/>
      </w:tabs>
      <w:spacing w:after="0" w:line="240" w:lineRule="auto"/>
      <w:ind w:left="1418" w:hanging="1418"/>
    </w:pPr>
    <w:rPr>
      <w:rFonts w:ascii="Verdana" w:eastAsiaTheme="minorEastAsia" w:hAnsi="Verdana" w:cs="Verdana"/>
      <w:b/>
      <w:sz w:val="18"/>
      <w:szCs w:val="18"/>
      <w:lang w:val="en-GB" w:eastAsia="zh-CN"/>
    </w:rPr>
  </w:style>
  <w:style w:type="paragraph" w:styleId="BodyText">
    <w:name w:val="Body Text"/>
    <w:basedOn w:val="Normal"/>
    <w:link w:val="BodyTextChar"/>
    <w:uiPriority w:val="99"/>
    <w:semiHidden/>
    <w:unhideWhenUsed/>
    <w:rsid w:val="00AB33F1"/>
    <w:pPr>
      <w:spacing w:after="120"/>
    </w:pPr>
  </w:style>
  <w:style w:type="character" w:customStyle="1" w:styleId="BodyTextChar">
    <w:name w:val="Body Text Char"/>
    <w:basedOn w:val="DefaultParagraphFont"/>
    <w:link w:val="BodyText"/>
    <w:uiPriority w:val="99"/>
    <w:semiHidden/>
    <w:rsid w:val="00AB33F1"/>
  </w:style>
  <w:style w:type="table" w:styleId="TableGrid">
    <w:name w:val="Table Grid"/>
    <w:basedOn w:val="TableNormal"/>
    <w:uiPriority w:val="39"/>
    <w:rsid w:val="00B52D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34F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4F16"/>
    <w:rPr>
      <w:sz w:val="20"/>
      <w:szCs w:val="20"/>
    </w:rPr>
  </w:style>
  <w:style w:type="character" w:styleId="FootnoteReference">
    <w:name w:val="footnote reference"/>
    <w:basedOn w:val="DefaultParagraphFont"/>
    <w:uiPriority w:val="99"/>
    <w:semiHidden/>
    <w:unhideWhenUsed/>
    <w:rsid w:val="00F34F16"/>
    <w:rPr>
      <w:vertAlign w:val="superscript"/>
    </w:rPr>
  </w:style>
  <w:style w:type="paragraph" w:styleId="Header">
    <w:name w:val="header"/>
    <w:basedOn w:val="Normal"/>
    <w:link w:val="HeaderChar"/>
    <w:uiPriority w:val="99"/>
    <w:semiHidden/>
    <w:unhideWhenUsed/>
    <w:rsid w:val="005276B3"/>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5276B3"/>
  </w:style>
  <w:style w:type="paragraph" w:styleId="Footer">
    <w:name w:val="footer"/>
    <w:basedOn w:val="Normal"/>
    <w:link w:val="FooterChar"/>
    <w:uiPriority w:val="99"/>
    <w:semiHidden/>
    <w:unhideWhenUsed/>
    <w:rsid w:val="005276B3"/>
    <w:pPr>
      <w:tabs>
        <w:tab w:val="center" w:pos="4536"/>
        <w:tab w:val="right" w:pos="9072"/>
      </w:tabs>
      <w:spacing w:after="0" w:line="240" w:lineRule="auto"/>
    </w:pPr>
  </w:style>
  <w:style w:type="character" w:customStyle="1" w:styleId="FooterChar">
    <w:name w:val="Footer Char"/>
    <w:basedOn w:val="DefaultParagraphFont"/>
    <w:link w:val="Footer"/>
    <w:uiPriority w:val="99"/>
    <w:semiHidden/>
    <w:rsid w:val="005276B3"/>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character" w:styleId="UnresolvedMention">
    <w:name w:val="Unresolved Mention"/>
    <w:basedOn w:val="DefaultParagraphFont"/>
    <w:uiPriority w:val="99"/>
    <w:semiHidden/>
    <w:unhideWhenUsed/>
    <w:rsid w:val="006A023C"/>
    <w:rPr>
      <w:color w:val="605E5C"/>
      <w:shd w:val="clear" w:color="auto" w:fill="E1DFDD"/>
    </w:rPr>
  </w:style>
  <w:style w:type="paragraph" w:customStyle="1" w:styleId="msonormal0">
    <w:name w:val="msonormal"/>
    <w:basedOn w:val="Normal"/>
    <w:rsid w:val="00A5302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021"/>
    <w:rPr>
      <w:rFonts w:ascii="Courier New" w:eastAsia="Times New Roman" w:hAnsi="Courier New" w:cs="Courier New"/>
      <w:sz w:val="20"/>
      <w:szCs w:val="20"/>
    </w:rPr>
  </w:style>
  <w:style w:type="paragraph" w:styleId="NormalWeb">
    <w:name w:val="Normal (Web)"/>
    <w:basedOn w:val="Normal"/>
    <w:uiPriority w:val="99"/>
    <w:unhideWhenUsed/>
    <w:rsid w:val="00CC3438"/>
    <w:pPr>
      <w:spacing w:before="100" w:beforeAutospacing="1" w:after="100" w:afterAutospacing="1" w:line="240" w:lineRule="auto"/>
    </w:pPr>
    <w:rPr>
      <w:rFonts w:ascii="Times New Roman" w:eastAsia="Times New Roman" w:hAnsi="Times New Roman" w:cs="Times New Roman"/>
      <w:sz w:val="24"/>
      <w:szCs w:val="24"/>
      <w:lang w:val="en-NL"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12928">
      <w:bodyDiv w:val="1"/>
      <w:marLeft w:val="0"/>
      <w:marRight w:val="0"/>
      <w:marTop w:val="0"/>
      <w:marBottom w:val="0"/>
      <w:divBdr>
        <w:top w:val="none" w:sz="0" w:space="0" w:color="auto"/>
        <w:left w:val="none" w:sz="0" w:space="0" w:color="auto"/>
        <w:bottom w:val="none" w:sz="0" w:space="0" w:color="auto"/>
        <w:right w:val="none" w:sz="0" w:space="0" w:color="auto"/>
      </w:divBdr>
      <w:divsChild>
        <w:div w:id="725491974">
          <w:marLeft w:val="0"/>
          <w:marRight w:val="0"/>
          <w:marTop w:val="0"/>
          <w:marBottom w:val="0"/>
          <w:divBdr>
            <w:top w:val="none" w:sz="0" w:space="0" w:color="auto"/>
            <w:left w:val="none" w:sz="0" w:space="0" w:color="auto"/>
            <w:bottom w:val="none" w:sz="0" w:space="0" w:color="auto"/>
            <w:right w:val="none" w:sz="0" w:space="0" w:color="auto"/>
          </w:divBdr>
          <w:divsChild>
            <w:div w:id="1245409616">
              <w:marLeft w:val="0"/>
              <w:marRight w:val="0"/>
              <w:marTop w:val="0"/>
              <w:marBottom w:val="0"/>
              <w:divBdr>
                <w:top w:val="none" w:sz="0" w:space="0" w:color="auto"/>
                <w:left w:val="none" w:sz="0" w:space="0" w:color="auto"/>
                <w:bottom w:val="none" w:sz="0" w:space="0" w:color="auto"/>
                <w:right w:val="none" w:sz="0" w:space="0" w:color="auto"/>
              </w:divBdr>
              <w:divsChild>
                <w:div w:id="1559704021">
                  <w:marLeft w:val="0"/>
                  <w:marRight w:val="0"/>
                  <w:marTop w:val="0"/>
                  <w:marBottom w:val="0"/>
                  <w:divBdr>
                    <w:top w:val="none" w:sz="0" w:space="0" w:color="auto"/>
                    <w:left w:val="none" w:sz="0" w:space="0" w:color="auto"/>
                    <w:bottom w:val="none" w:sz="0" w:space="0" w:color="auto"/>
                    <w:right w:val="none" w:sz="0" w:space="0" w:color="auto"/>
                  </w:divBdr>
                  <w:divsChild>
                    <w:div w:id="995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41485">
      <w:bodyDiv w:val="1"/>
      <w:marLeft w:val="0"/>
      <w:marRight w:val="0"/>
      <w:marTop w:val="0"/>
      <w:marBottom w:val="0"/>
      <w:divBdr>
        <w:top w:val="none" w:sz="0" w:space="0" w:color="auto"/>
        <w:left w:val="none" w:sz="0" w:space="0" w:color="auto"/>
        <w:bottom w:val="none" w:sz="0" w:space="0" w:color="auto"/>
        <w:right w:val="none" w:sz="0" w:space="0" w:color="auto"/>
      </w:divBdr>
      <w:divsChild>
        <w:div w:id="938610629">
          <w:marLeft w:val="0"/>
          <w:marRight w:val="0"/>
          <w:marTop w:val="0"/>
          <w:marBottom w:val="0"/>
          <w:divBdr>
            <w:top w:val="none" w:sz="0" w:space="0" w:color="auto"/>
            <w:left w:val="none" w:sz="0" w:space="0" w:color="auto"/>
            <w:bottom w:val="none" w:sz="0" w:space="0" w:color="auto"/>
            <w:right w:val="none" w:sz="0" w:space="0" w:color="auto"/>
          </w:divBdr>
          <w:divsChild>
            <w:div w:id="1211183966">
              <w:marLeft w:val="0"/>
              <w:marRight w:val="0"/>
              <w:marTop w:val="0"/>
              <w:marBottom w:val="0"/>
              <w:divBdr>
                <w:top w:val="none" w:sz="0" w:space="0" w:color="auto"/>
                <w:left w:val="none" w:sz="0" w:space="0" w:color="auto"/>
                <w:bottom w:val="none" w:sz="0" w:space="0" w:color="auto"/>
                <w:right w:val="none" w:sz="0" w:space="0" w:color="auto"/>
              </w:divBdr>
              <w:divsChild>
                <w:div w:id="681510294">
                  <w:marLeft w:val="0"/>
                  <w:marRight w:val="0"/>
                  <w:marTop w:val="0"/>
                  <w:marBottom w:val="0"/>
                  <w:divBdr>
                    <w:top w:val="none" w:sz="0" w:space="0" w:color="auto"/>
                    <w:left w:val="none" w:sz="0" w:space="0" w:color="auto"/>
                    <w:bottom w:val="none" w:sz="0" w:space="0" w:color="auto"/>
                    <w:right w:val="none" w:sz="0" w:space="0" w:color="auto"/>
                  </w:divBdr>
                  <w:divsChild>
                    <w:div w:id="1725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231267">
      <w:bodyDiv w:val="1"/>
      <w:marLeft w:val="0"/>
      <w:marRight w:val="0"/>
      <w:marTop w:val="0"/>
      <w:marBottom w:val="0"/>
      <w:divBdr>
        <w:top w:val="none" w:sz="0" w:space="0" w:color="auto"/>
        <w:left w:val="none" w:sz="0" w:space="0" w:color="auto"/>
        <w:bottom w:val="none" w:sz="0" w:space="0" w:color="auto"/>
        <w:right w:val="none" w:sz="0" w:space="0" w:color="auto"/>
      </w:divBdr>
    </w:div>
    <w:div w:id="535047438">
      <w:bodyDiv w:val="1"/>
      <w:marLeft w:val="0"/>
      <w:marRight w:val="0"/>
      <w:marTop w:val="0"/>
      <w:marBottom w:val="0"/>
      <w:divBdr>
        <w:top w:val="none" w:sz="0" w:space="0" w:color="auto"/>
        <w:left w:val="none" w:sz="0" w:space="0" w:color="auto"/>
        <w:bottom w:val="none" w:sz="0" w:space="0" w:color="auto"/>
        <w:right w:val="none" w:sz="0" w:space="0" w:color="auto"/>
      </w:divBdr>
      <w:divsChild>
        <w:div w:id="439185987">
          <w:marLeft w:val="0"/>
          <w:marRight w:val="0"/>
          <w:marTop w:val="0"/>
          <w:marBottom w:val="0"/>
          <w:divBdr>
            <w:top w:val="none" w:sz="0" w:space="0" w:color="auto"/>
            <w:left w:val="none" w:sz="0" w:space="0" w:color="auto"/>
            <w:bottom w:val="none" w:sz="0" w:space="0" w:color="auto"/>
            <w:right w:val="none" w:sz="0" w:space="0" w:color="auto"/>
          </w:divBdr>
        </w:div>
      </w:divsChild>
    </w:div>
    <w:div w:id="577054460">
      <w:bodyDiv w:val="1"/>
      <w:marLeft w:val="0"/>
      <w:marRight w:val="0"/>
      <w:marTop w:val="0"/>
      <w:marBottom w:val="0"/>
      <w:divBdr>
        <w:top w:val="none" w:sz="0" w:space="0" w:color="auto"/>
        <w:left w:val="none" w:sz="0" w:space="0" w:color="auto"/>
        <w:bottom w:val="none" w:sz="0" w:space="0" w:color="auto"/>
        <w:right w:val="none" w:sz="0" w:space="0" w:color="auto"/>
      </w:divBdr>
      <w:divsChild>
        <w:div w:id="874806221">
          <w:marLeft w:val="0"/>
          <w:marRight w:val="0"/>
          <w:marTop w:val="0"/>
          <w:marBottom w:val="0"/>
          <w:divBdr>
            <w:top w:val="none" w:sz="0" w:space="0" w:color="auto"/>
            <w:left w:val="none" w:sz="0" w:space="0" w:color="auto"/>
            <w:bottom w:val="none" w:sz="0" w:space="0" w:color="auto"/>
            <w:right w:val="none" w:sz="0" w:space="0" w:color="auto"/>
          </w:divBdr>
          <w:divsChild>
            <w:div w:id="151996339">
              <w:marLeft w:val="0"/>
              <w:marRight w:val="0"/>
              <w:marTop w:val="0"/>
              <w:marBottom w:val="0"/>
              <w:divBdr>
                <w:top w:val="none" w:sz="0" w:space="0" w:color="auto"/>
                <w:left w:val="none" w:sz="0" w:space="0" w:color="auto"/>
                <w:bottom w:val="none" w:sz="0" w:space="0" w:color="auto"/>
                <w:right w:val="none" w:sz="0" w:space="0" w:color="auto"/>
              </w:divBdr>
              <w:divsChild>
                <w:div w:id="1105614090">
                  <w:marLeft w:val="0"/>
                  <w:marRight w:val="0"/>
                  <w:marTop w:val="0"/>
                  <w:marBottom w:val="0"/>
                  <w:divBdr>
                    <w:top w:val="none" w:sz="0" w:space="0" w:color="auto"/>
                    <w:left w:val="none" w:sz="0" w:space="0" w:color="auto"/>
                    <w:bottom w:val="none" w:sz="0" w:space="0" w:color="auto"/>
                    <w:right w:val="none" w:sz="0" w:space="0" w:color="auto"/>
                  </w:divBdr>
                  <w:divsChild>
                    <w:div w:id="10991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333432">
      <w:bodyDiv w:val="1"/>
      <w:marLeft w:val="0"/>
      <w:marRight w:val="0"/>
      <w:marTop w:val="0"/>
      <w:marBottom w:val="0"/>
      <w:divBdr>
        <w:top w:val="none" w:sz="0" w:space="0" w:color="auto"/>
        <w:left w:val="none" w:sz="0" w:space="0" w:color="auto"/>
        <w:bottom w:val="none" w:sz="0" w:space="0" w:color="auto"/>
        <w:right w:val="none" w:sz="0" w:space="0" w:color="auto"/>
      </w:divBdr>
    </w:div>
    <w:div w:id="665670569">
      <w:bodyDiv w:val="1"/>
      <w:marLeft w:val="0"/>
      <w:marRight w:val="0"/>
      <w:marTop w:val="0"/>
      <w:marBottom w:val="0"/>
      <w:divBdr>
        <w:top w:val="none" w:sz="0" w:space="0" w:color="auto"/>
        <w:left w:val="none" w:sz="0" w:space="0" w:color="auto"/>
        <w:bottom w:val="none" w:sz="0" w:space="0" w:color="auto"/>
        <w:right w:val="none" w:sz="0" w:space="0" w:color="auto"/>
      </w:divBdr>
      <w:divsChild>
        <w:div w:id="918683846">
          <w:marLeft w:val="0"/>
          <w:marRight w:val="0"/>
          <w:marTop w:val="0"/>
          <w:marBottom w:val="0"/>
          <w:divBdr>
            <w:top w:val="none" w:sz="0" w:space="0" w:color="auto"/>
            <w:left w:val="none" w:sz="0" w:space="0" w:color="auto"/>
            <w:bottom w:val="none" w:sz="0" w:space="0" w:color="auto"/>
            <w:right w:val="none" w:sz="0" w:space="0" w:color="auto"/>
          </w:divBdr>
        </w:div>
      </w:divsChild>
    </w:div>
    <w:div w:id="868377609">
      <w:bodyDiv w:val="1"/>
      <w:marLeft w:val="0"/>
      <w:marRight w:val="0"/>
      <w:marTop w:val="0"/>
      <w:marBottom w:val="0"/>
      <w:divBdr>
        <w:top w:val="none" w:sz="0" w:space="0" w:color="auto"/>
        <w:left w:val="none" w:sz="0" w:space="0" w:color="auto"/>
        <w:bottom w:val="none" w:sz="0" w:space="0" w:color="auto"/>
        <w:right w:val="none" w:sz="0" w:space="0" w:color="auto"/>
      </w:divBdr>
      <w:divsChild>
        <w:div w:id="1298413406">
          <w:marLeft w:val="0"/>
          <w:marRight w:val="0"/>
          <w:marTop w:val="0"/>
          <w:marBottom w:val="0"/>
          <w:divBdr>
            <w:top w:val="none" w:sz="0" w:space="0" w:color="auto"/>
            <w:left w:val="none" w:sz="0" w:space="0" w:color="auto"/>
            <w:bottom w:val="none" w:sz="0" w:space="0" w:color="auto"/>
            <w:right w:val="none" w:sz="0" w:space="0" w:color="auto"/>
          </w:divBdr>
          <w:divsChild>
            <w:div w:id="2045250583">
              <w:marLeft w:val="0"/>
              <w:marRight w:val="0"/>
              <w:marTop w:val="0"/>
              <w:marBottom w:val="0"/>
              <w:divBdr>
                <w:top w:val="none" w:sz="0" w:space="0" w:color="auto"/>
                <w:left w:val="none" w:sz="0" w:space="0" w:color="auto"/>
                <w:bottom w:val="none" w:sz="0" w:space="0" w:color="auto"/>
                <w:right w:val="none" w:sz="0" w:space="0" w:color="auto"/>
              </w:divBdr>
              <w:divsChild>
                <w:div w:id="58601312">
                  <w:marLeft w:val="0"/>
                  <w:marRight w:val="0"/>
                  <w:marTop w:val="0"/>
                  <w:marBottom w:val="0"/>
                  <w:divBdr>
                    <w:top w:val="none" w:sz="0" w:space="0" w:color="auto"/>
                    <w:left w:val="none" w:sz="0" w:space="0" w:color="auto"/>
                    <w:bottom w:val="none" w:sz="0" w:space="0" w:color="auto"/>
                    <w:right w:val="none" w:sz="0" w:space="0" w:color="auto"/>
                  </w:divBdr>
                  <w:divsChild>
                    <w:div w:id="52876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4852">
      <w:bodyDiv w:val="1"/>
      <w:marLeft w:val="0"/>
      <w:marRight w:val="0"/>
      <w:marTop w:val="0"/>
      <w:marBottom w:val="0"/>
      <w:divBdr>
        <w:top w:val="none" w:sz="0" w:space="0" w:color="auto"/>
        <w:left w:val="none" w:sz="0" w:space="0" w:color="auto"/>
        <w:bottom w:val="none" w:sz="0" w:space="0" w:color="auto"/>
        <w:right w:val="none" w:sz="0" w:space="0" w:color="auto"/>
      </w:divBdr>
    </w:div>
    <w:div w:id="1240407070">
      <w:bodyDiv w:val="1"/>
      <w:marLeft w:val="0"/>
      <w:marRight w:val="0"/>
      <w:marTop w:val="0"/>
      <w:marBottom w:val="0"/>
      <w:divBdr>
        <w:top w:val="none" w:sz="0" w:space="0" w:color="auto"/>
        <w:left w:val="none" w:sz="0" w:space="0" w:color="auto"/>
        <w:bottom w:val="none" w:sz="0" w:space="0" w:color="auto"/>
        <w:right w:val="none" w:sz="0" w:space="0" w:color="auto"/>
      </w:divBdr>
    </w:div>
    <w:div w:id="1434864263">
      <w:bodyDiv w:val="1"/>
      <w:marLeft w:val="0"/>
      <w:marRight w:val="0"/>
      <w:marTop w:val="0"/>
      <w:marBottom w:val="0"/>
      <w:divBdr>
        <w:top w:val="none" w:sz="0" w:space="0" w:color="auto"/>
        <w:left w:val="none" w:sz="0" w:space="0" w:color="auto"/>
        <w:bottom w:val="none" w:sz="0" w:space="0" w:color="auto"/>
        <w:right w:val="none" w:sz="0" w:space="0" w:color="auto"/>
      </w:divBdr>
      <w:divsChild>
        <w:div w:id="257447851">
          <w:marLeft w:val="0"/>
          <w:marRight w:val="0"/>
          <w:marTop w:val="0"/>
          <w:marBottom w:val="0"/>
          <w:divBdr>
            <w:top w:val="none" w:sz="0" w:space="0" w:color="auto"/>
            <w:left w:val="none" w:sz="0" w:space="0" w:color="auto"/>
            <w:bottom w:val="none" w:sz="0" w:space="0" w:color="auto"/>
            <w:right w:val="none" w:sz="0" w:space="0" w:color="auto"/>
          </w:divBdr>
          <w:divsChild>
            <w:div w:id="1367370703">
              <w:marLeft w:val="0"/>
              <w:marRight w:val="0"/>
              <w:marTop w:val="0"/>
              <w:marBottom w:val="0"/>
              <w:divBdr>
                <w:top w:val="none" w:sz="0" w:space="0" w:color="auto"/>
                <w:left w:val="none" w:sz="0" w:space="0" w:color="auto"/>
                <w:bottom w:val="none" w:sz="0" w:space="0" w:color="auto"/>
                <w:right w:val="none" w:sz="0" w:space="0" w:color="auto"/>
              </w:divBdr>
              <w:divsChild>
                <w:div w:id="695232274">
                  <w:marLeft w:val="0"/>
                  <w:marRight w:val="0"/>
                  <w:marTop w:val="0"/>
                  <w:marBottom w:val="0"/>
                  <w:divBdr>
                    <w:top w:val="none" w:sz="0" w:space="0" w:color="auto"/>
                    <w:left w:val="none" w:sz="0" w:space="0" w:color="auto"/>
                    <w:bottom w:val="none" w:sz="0" w:space="0" w:color="auto"/>
                    <w:right w:val="none" w:sz="0" w:space="0" w:color="auto"/>
                  </w:divBdr>
                  <w:divsChild>
                    <w:div w:id="6928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39999">
      <w:bodyDiv w:val="1"/>
      <w:marLeft w:val="0"/>
      <w:marRight w:val="0"/>
      <w:marTop w:val="0"/>
      <w:marBottom w:val="0"/>
      <w:divBdr>
        <w:top w:val="none" w:sz="0" w:space="0" w:color="auto"/>
        <w:left w:val="none" w:sz="0" w:space="0" w:color="auto"/>
        <w:bottom w:val="none" w:sz="0" w:space="0" w:color="auto"/>
        <w:right w:val="none" w:sz="0" w:space="0" w:color="auto"/>
      </w:divBdr>
      <w:divsChild>
        <w:div w:id="1292903002">
          <w:marLeft w:val="0"/>
          <w:marRight w:val="0"/>
          <w:marTop w:val="0"/>
          <w:marBottom w:val="0"/>
          <w:divBdr>
            <w:top w:val="none" w:sz="0" w:space="0" w:color="auto"/>
            <w:left w:val="none" w:sz="0" w:space="0" w:color="auto"/>
            <w:bottom w:val="none" w:sz="0" w:space="0" w:color="auto"/>
            <w:right w:val="none" w:sz="0" w:space="0" w:color="auto"/>
          </w:divBdr>
          <w:divsChild>
            <w:div w:id="256208729">
              <w:marLeft w:val="0"/>
              <w:marRight w:val="0"/>
              <w:marTop w:val="0"/>
              <w:marBottom w:val="0"/>
              <w:divBdr>
                <w:top w:val="none" w:sz="0" w:space="0" w:color="auto"/>
                <w:left w:val="none" w:sz="0" w:space="0" w:color="auto"/>
                <w:bottom w:val="none" w:sz="0" w:space="0" w:color="auto"/>
                <w:right w:val="none" w:sz="0" w:space="0" w:color="auto"/>
              </w:divBdr>
              <w:divsChild>
                <w:div w:id="406848092">
                  <w:marLeft w:val="0"/>
                  <w:marRight w:val="0"/>
                  <w:marTop w:val="0"/>
                  <w:marBottom w:val="0"/>
                  <w:divBdr>
                    <w:top w:val="none" w:sz="0" w:space="0" w:color="auto"/>
                    <w:left w:val="none" w:sz="0" w:space="0" w:color="auto"/>
                    <w:bottom w:val="none" w:sz="0" w:space="0" w:color="auto"/>
                    <w:right w:val="none" w:sz="0" w:space="0" w:color="auto"/>
                  </w:divBdr>
                  <w:divsChild>
                    <w:div w:id="16632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563080">
      <w:bodyDiv w:val="1"/>
      <w:marLeft w:val="0"/>
      <w:marRight w:val="0"/>
      <w:marTop w:val="0"/>
      <w:marBottom w:val="0"/>
      <w:divBdr>
        <w:top w:val="none" w:sz="0" w:space="0" w:color="auto"/>
        <w:left w:val="none" w:sz="0" w:space="0" w:color="auto"/>
        <w:bottom w:val="none" w:sz="0" w:space="0" w:color="auto"/>
        <w:right w:val="none" w:sz="0" w:space="0" w:color="auto"/>
      </w:divBdr>
    </w:div>
    <w:div w:id="2086763119">
      <w:bodyDiv w:val="1"/>
      <w:marLeft w:val="0"/>
      <w:marRight w:val="0"/>
      <w:marTop w:val="0"/>
      <w:marBottom w:val="0"/>
      <w:divBdr>
        <w:top w:val="none" w:sz="0" w:space="0" w:color="auto"/>
        <w:left w:val="none" w:sz="0" w:space="0" w:color="auto"/>
        <w:bottom w:val="none" w:sz="0" w:space="0" w:color="auto"/>
        <w:right w:val="none" w:sz="0" w:space="0" w:color="auto"/>
      </w:divBdr>
      <w:divsChild>
        <w:div w:id="844705475">
          <w:marLeft w:val="0"/>
          <w:marRight w:val="0"/>
          <w:marTop w:val="0"/>
          <w:marBottom w:val="0"/>
          <w:divBdr>
            <w:top w:val="none" w:sz="0" w:space="0" w:color="auto"/>
            <w:left w:val="none" w:sz="0" w:space="0" w:color="auto"/>
            <w:bottom w:val="none" w:sz="0" w:space="0" w:color="auto"/>
            <w:right w:val="none" w:sz="0" w:space="0" w:color="auto"/>
          </w:divBdr>
          <w:divsChild>
            <w:div w:id="589049473">
              <w:marLeft w:val="0"/>
              <w:marRight w:val="0"/>
              <w:marTop w:val="0"/>
              <w:marBottom w:val="0"/>
              <w:divBdr>
                <w:top w:val="none" w:sz="0" w:space="0" w:color="auto"/>
                <w:left w:val="none" w:sz="0" w:space="0" w:color="auto"/>
                <w:bottom w:val="none" w:sz="0" w:space="0" w:color="auto"/>
                <w:right w:val="none" w:sz="0" w:space="0" w:color="auto"/>
              </w:divBdr>
              <w:divsChild>
                <w:div w:id="1943490039">
                  <w:marLeft w:val="0"/>
                  <w:marRight w:val="0"/>
                  <w:marTop w:val="0"/>
                  <w:marBottom w:val="0"/>
                  <w:divBdr>
                    <w:top w:val="none" w:sz="0" w:space="0" w:color="auto"/>
                    <w:left w:val="none" w:sz="0" w:space="0" w:color="auto"/>
                    <w:bottom w:val="none" w:sz="0" w:space="0" w:color="auto"/>
                    <w:right w:val="none" w:sz="0" w:space="0" w:color="auto"/>
                  </w:divBdr>
                  <w:divsChild>
                    <w:div w:id="2478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hyperlink" Target="https://energytransitionmodel.com/" TargetMode="External"/><Relationship Id="rId26" Type="http://schemas.openxmlformats.org/officeDocument/2006/relationships/image" Target="media/image14.emf"/><Relationship Id="rId39" Type="http://schemas.openxmlformats.org/officeDocument/2006/relationships/image" Target="media/image25.png"/><Relationship Id="rId21" Type="http://schemas.openxmlformats.org/officeDocument/2006/relationships/image" Target="media/image9.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hyperlink" Target="https://esdl.energytransitionmodel.com/api/v1/" TargetMode="External"/><Relationship Id="rId11" Type="http://schemas.openxmlformats.org/officeDocument/2006/relationships/hyperlink" Target="https://energy.nl/" TargetMode="External"/><Relationship Id="rId24" Type="http://schemas.openxmlformats.org/officeDocument/2006/relationships/image" Target="media/image12.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microsoft.com/office/2020/10/relationships/intelligence" Target="intelligence2.xml"/><Relationship Id="rId5" Type="http://schemas.openxmlformats.org/officeDocument/2006/relationships/numbering" Target="numbering.xml"/><Relationship Id="rId19" Type="http://schemas.openxmlformats.org/officeDocument/2006/relationships/image" Target="media/image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hyperlink" Target="https://github.com/quintel/etm-esdl#readme"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dbfc785-1620-4c5b-83b5-4b5a7b4dc758" xsi:nil="true"/>
    <lcf76f155ced4ddcb4097134ff3c332f xmlns="1f358b49-f910-4dbb-8e68-14f5c0e20333">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860F886F658DC4189EA957E19BD6912" ma:contentTypeVersion="16" ma:contentTypeDescription="Een nieuw document maken." ma:contentTypeScope="" ma:versionID="42ee79f4367adc3f050fb0f9a273d6f5">
  <xsd:schema xmlns:xsd="http://www.w3.org/2001/XMLSchema" xmlns:xs="http://www.w3.org/2001/XMLSchema" xmlns:p="http://schemas.microsoft.com/office/2006/metadata/properties" xmlns:ns2="1f358b49-f910-4dbb-8e68-14f5c0e20333" xmlns:ns3="3dbfc785-1620-4c5b-83b5-4b5a7b4dc758" targetNamespace="http://schemas.microsoft.com/office/2006/metadata/properties" ma:root="true" ma:fieldsID="310cb10f659ad74d547cafd6abaadd6d" ns2:_="" ns3:_="">
    <xsd:import namespace="1f358b49-f910-4dbb-8e68-14f5c0e20333"/>
    <xsd:import namespace="3dbfc785-1620-4c5b-83b5-4b5a7b4dc7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358b49-f910-4dbb-8e68-14f5c0e203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20" nillable="true" ma:taxonomy="true" ma:internalName="lcf76f155ced4ddcb4097134ff3c332f" ma:taxonomyFieldName="MediaServiceImageTags" ma:displayName="Afbeeldingtags" ma:readOnly="false" ma:fieldId="{5cf76f15-5ced-4ddc-b409-7134ff3c332f}" ma:taxonomyMulti="true" ma:sspId="0d2f2e1c-c095-4710-afda-8e7acdb0334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bfc785-1620-4c5b-83b5-4b5a7b4dc758" elementFormDefault="qualified">
    <xsd:import namespace="http://schemas.microsoft.com/office/2006/documentManagement/types"/>
    <xsd:import namespace="http://schemas.microsoft.com/office/infopath/2007/PartnerControls"/>
    <xsd:element name="SharedWithUsers" ma:index="17"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Gedeeld met details" ma:internalName="SharedWithDetails" ma:readOnly="true">
      <xsd:simpleType>
        <xsd:restriction base="dms:Note">
          <xsd:maxLength value="255"/>
        </xsd:restriction>
      </xsd:simpleType>
    </xsd:element>
    <xsd:element name="TaxCatchAll" ma:index="21" nillable="true" ma:displayName="Taxonomy Catch All Column" ma:hidden="true" ma:list="{f4152972-8d13-478f-9542-176304773066}" ma:internalName="TaxCatchAll" ma:showField="CatchAllData" ma:web="3dbfc785-1620-4c5b-83b5-4b5a7b4dc75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C3FB67-4EC0-400A-9306-90ADF6F177B0}">
  <ds:schemaRefs>
    <ds:schemaRef ds:uri="http://schemas.openxmlformats.org/officeDocument/2006/bibliography"/>
  </ds:schemaRefs>
</ds:datastoreItem>
</file>

<file path=customXml/itemProps2.xml><?xml version="1.0" encoding="utf-8"?>
<ds:datastoreItem xmlns:ds="http://schemas.openxmlformats.org/officeDocument/2006/customXml" ds:itemID="{74C29957-855F-4A9D-8D4B-F7C89FBD3591}">
  <ds:schemaRefs>
    <ds:schemaRef ds:uri="http://schemas.microsoft.com/sharepoint/v3/contenttype/forms"/>
  </ds:schemaRefs>
</ds:datastoreItem>
</file>

<file path=customXml/itemProps3.xml><?xml version="1.0" encoding="utf-8"?>
<ds:datastoreItem xmlns:ds="http://schemas.openxmlformats.org/officeDocument/2006/customXml" ds:itemID="{6A656980-5838-443A-94CA-C339ACB9F13C}">
  <ds:schemaRefs>
    <ds:schemaRef ds:uri="http://schemas.microsoft.com/office/2006/metadata/properties"/>
    <ds:schemaRef ds:uri="http://schemas.microsoft.com/office/infopath/2007/PartnerControls"/>
    <ds:schemaRef ds:uri="3dbfc785-1620-4c5b-83b5-4b5a7b4dc758"/>
    <ds:schemaRef ds:uri="1f358b49-f910-4dbb-8e68-14f5c0e20333"/>
  </ds:schemaRefs>
</ds:datastoreItem>
</file>

<file path=customXml/itemProps4.xml><?xml version="1.0" encoding="utf-8"?>
<ds:datastoreItem xmlns:ds="http://schemas.openxmlformats.org/officeDocument/2006/customXml" ds:itemID="{8703678F-71CE-4D9E-A5C6-54EE6DDDD0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358b49-f910-4dbb-8e68-14f5c0e20333"/>
    <ds:schemaRef ds:uri="3dbfc785-1620-4c5b-83b5-4b5a7b4dc7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9209</Words>
  <Characters>52496</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Kamphuis, V. (Vincent)</dc:creator>
  <cp:keywords/>
  <dc:description/>
  <cp:lastModifiedBy>Charlotte von Meijenfeldt</cp:lastModifiedBy>
  <cp:revision>2</cp:revision>
  <dcterms:created xsi:type="dcterms:W3CDTF">2023-12-15T15:40:00Z</dcterms:created>
  <dcterms:modified xsi:type="dcterms:W3CDTF">2023-12-15T15:40:00Z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0x010100C860F886F658DC4189EA957E19BD6912</vt:lpwstr>
  </property>
  <property fmtid="{D5CDD505-2E9C-101B-9397-08002B2CF9AE}" pid="3" name="MediaServiceImageTags">
    <vt:lpwstr/>
  </property>
  <property fmtid="{D5CDD505-2E9C-101B-9397-08002B2CF9AE}" pid="4" name="MSIP_Label_48141450-2387-4aca-b41f-19cd6be9dd3c_Enabled">
    <vt:lpwstr>true</vt:lpwstr>
  </property>
  <property fmtid="{D5CDD505-2E9C-101B-9397-08002B2CF9AE}" pid="5" name="MSIP_Label_48141450-2387-4aca-b41f-19cd6be9dd3c_SetDate">
    <vt:lpwstr>2023-08-22T08:18:31Z</vt:lpwstr>
  </property>
  <property fmtid="{D5CDD505-2E9C-101B-9397-08002B2CF9AE}" pid="6" name="MSIP_Label_48141450-2387-4aca-b41f-19cd6be9dd3c_Method">
    <vt:lpwstr>Standard</vt:lpwstr>
  </property>
  <property fmtid="{D5CDD505-2E9C-101B-9397-08002B2CF9AE}" pid="7" name="MSIP_Label_48141450-2387-4aca-b41f-19cd6be9dd3c_Name">
    <vt:lpwstr>Restricted_Unprotected</vt:lpwstr>
  </property>
  <property fmtid="{D5CDD505-2E9C-101B-9397-08002B2CF9AE}" pid="8" name="MSIP_Label_48141450-2387-4aca-b41f-19cd6be9dd3c_SiteId">
    <vt:lpwstr>adf10e2b-b6e9-41d6-be2f-c12bb566019c</vt:lpwstr>
  </property>
  <property fmtid="{D5CDD505-2E9C-101B-9397-08002B2CF9AE}" pid="9" name="MSIP_Label_48141450-2387-4aca-b41f-19cd6be9dd3c_ActionId">
    <vt:lpwstr>19fb6173-d1df-4fe2-ae8a-fba48b409123</vt:lpwstr>
  </property>
  <property fmtid="{D5CDD505-2E9C-101B-9397-08002B2CF9AE}" pid="10" name="MSIP_Label_48141450-2387-4aca-b41f-19cd6be9dd3c_ContentBits">
    <vt:lpwstr>0</vt:lpwstr>
  </property>
</Properties>
</file>